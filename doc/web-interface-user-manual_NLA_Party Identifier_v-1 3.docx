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0F1" w:rsidRPr="003E3C11" w:rsidRDefault="004110F1" w:rsidP="004110F1">
      <w:r>
        <w:rPr>
          <w:noProof/>
          <w:lang w:eastAsia="zh-CN"/>
        </w:rPr>
        <w:drawing>
          <wp:inline distT="0" distB="0" distL="0" distR="0" wp14:anchorId="15C5E660" wp14:editId="6423B79B">
            <wp:extent cx="2400300" cy="962025"/>
            <wp:effectExtent l="0" t="0" r="0" b="9525"/>
            <wp:docPr id="95" name="Picture 95" descr="11086 E Report Logo cl#D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086 E Report Logo cl#DF9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C01191">
      <w:pPr>
        <w:pStyle w:val="Title"/>
      </w:pPr>
      <w:r>
        <w:t xml:space="preserve">ANU </w:t>
      </w:r>
      <w:r w:rsidR="00C01191">
        <w:t>Metadata Store</w:t>
      </w:r>
    </w:p>
    <w:p w:rsidR="00C01191" w:rsidRDefault="00C01191" w:rsidP="0082317E">
      <w:pPr>
        <w:pStyle w:val="Title"/>
      </w:pPr>
      <w:r>
        <w:t xml:space="preserve">NLA </w:t>
      </w:r>
      <w:r w:rsidR="004472D1">
        <w:t>Party Identifiers</w:t>
      </w:r>
      <w:r>
        <w:t xml:space="preserve"> </w:t>
      </w:r>
    </w:p>
    <w:p w:rsidR="004110F1" w:rsidRDefault="00971EF3" w:rsidP="004110F1">
      <w:pPr>
        <w:pStyle w:val="Title"/>
      </w:pPr>
      <w:r>
        <w:t>Web Interface</w:t>
      </w:r>
      <w:r w:rsidR="004110F1">
        <w:t xml:space="preserve"> User Manual</w:t>
      </w:r>
      <w:bookmarkStart w:id="0" w:name="_Toc346537830"/>
      <w:bookmarkEnd w:id="0"/>
    </w:p>
    <w:p w:rsidR="004110F1" w:rsidRDefault="004110F1" w:rsidP="004110F1"/>
    <w:p w:rsidR="004110F1" w:rsidRDefault="004110F1" w:rsidP="004110F1"/>
    <w:p w:rsidR="004110F1" w:rsidRDefault="004110F1" w:rsidP="004110F1"/>
    <w:p w:rsidR="001C40F9" w:rsidRDefault="001C40F9" w:rsidP="001C40F9">
      <w:pPr>
        <w:pStyle w:val="Quote"/>
        <w:jc w:val="center"/>
      </w:pPr>
    </w:p>
    <w:p w:rsidR="001C40F9" w:rsidRDefault="001C40F9" w:rsidP="001C40F9">
      <w:pPr>
        <w:pStyle w:val="Quote"/>
        <w:jc w:val="center"/>
      </w:pPr>
    </w:p>
    <w:p w:rsidR="001C40F9" w:rsidRDefault="001C40F9" w:rsidP="001C40F9">
      <w:pPr>
        <w:pStyle w:val="Quote"/>
        <w:jc w:val="center"/>
      </w:pPr>
    </w:p>
    <w:p w:rsidR="001C40F9" w:rsidRDefault="001C40F9" w:rsidP="001C40F9">
      <w:pPr>
        <w:pStyle w:val="Quote"/>
        <w:jc w:val="center"/>
      </w:pPr>
      <w:bookmarkStart w:id="1" w:name="_GoBack"/>
      <w:bookmarkEnd w:id="1"/>
    </w:p>
    <w:p w:rsidR="001C40F9" w:rsidRDefault="001C40F9" w:rsidP="001C40F9">
      <w:pPr>
        <w:pStyle w:val="Quote"/>
        <w:jc w:val="center"/>
      </w:pPr>
    </w:p>
    <w:p w:rsidR="001C40F9" w:rsidRDefault="001C40F9" w:rsidP="001C40F9">
      <w:pPr>
        <w:pStyle w:val="Quote"/>
        <w:jc w:val="center"/>
      </w:pPr>
      <w:r>
        <w:rPr>
          <w:noProof/>
          <w:lang w:eastAsia="zh-CN"/>
        </w:rPr>
        <w:drawing>
          <wp:inline distT="0" distB="0" distL="0" distR="0" wp14:anchorId="2737C40D" wp14:editId="2168F4E0">
            <wp:extent cx="838200" cy="295275"/>
            <wp:effectExtent l="0" t="0" r="0" b="9525"/>
            <wp:docPr id="15" name="Picture 15" descr="Creative Commons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ive Commons Licens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0F9" w:rsidRDefault="001C40F9" w:rsidP="001C40F9">
      <w:pPr>
        <w:pStyle w:val="Quote"/>
        <w:jc w:val="center"/>
      </w:pPr>
      <w:r>
        <w:t xml:space="preserve">This work </w:t>
      </w:r>
      <w:proofErr w:type="gramStart"/>
      <w:r>
        <w:t>is licensed</w:t>
      </w:r>
      <w:proofErr w:type="gramEnd"/>
      <w:r>
        <w:t xml:space="preserve"> under a </w:t>
      </w:r>
      <w:hyperlink r:id="rId11" w:history="1">
        <w:r>
          <w:rPr>
            <w:rStyle w:val="Hyperlink"/>
          </w:rPr>
          <w:t>Creative Commons Attribution-</w:t>
        </w:r>
        <w:proofErr w:type="spellStart"/>
        <w:r>
          <w:rPr>
            <w:rStyle w:val="Hyperlink"/>
          </w:rPr>
          <w:t>NonCommercial</w:t>
        </w:r>
        <w:proofErr w:type="spellEnd"/>
        <w:r>
          <w:rPr>
            <w:rStyle w:val="Hyperlink"/>
          </w:rPr>
          <w:t>-</w:t>
        </w:r>
        <w:proofErr w:type="spellStart"/>
        <w:r>
          <w:rPr>
            <w:rStyle w:val="Hyperlink"/>
          </w:rPr>
          <w:t>ShareAlike</w:t>
        </w:r>
        <w:proofErr w:type="spellEnd"/>
        <w:r>
          <w:rPr>
            <w:rStyle w:val="Hyperlink"/>
          </w:rPr>
          <w:t xml:space="preserve"> 3.0 Australia License</w:t>
        </w:r>
      </w:hyperlink>
      <w:r>
        <w:t>.</w:t>
      </w:r>
    </w:p>
    <w:p w:rsidR="004110F1" w:rsidRDefault="004110F1" w:rsidP="004110F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5339561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1A77" w:rsidRDefault="00F81A77">
          <w:pPr>
            <w:pStyle w:val="TOCHeading"/>
          </w:pPr>
          <w:r>
            <w:t>Contents</w:t>
          </w:r>
        </w:p>
        <w:p w:rsidR="00CE7788" w:rsidRDefault="00F81A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780495" w:history="1">
            <w:r w:rsidR="00CE7788" w:rsidRPr="00DD7D6D">
              <w:rPr>
                <w:rStyle w:val="Hyperlink"/>
                <w:noProof/>
              </w:rPr>
              <w:t>Overview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_Toc355780495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6" w:history="1">
            <w:r w:rsidR="00CE7788" w:rsidRPr="00DD7D6D">
              <w:rPr>
                <w:rStyle w:val="Hyperlink"/>
                <w:noProof/>
              </w:rPr>
              <w:t>License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_Toc355780496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7" w:history="1">
            <w:r w:rsidR="00CE7788" w:rsidRPr="00DD7D6D">
              <w:rPr>
                <w:rStyle w:val="Hyperlink"/>
                <w:noProof/>
              </w:rPr>
              <w:t>Acknowledgement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_Toc355780497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8" w:history="1">
            <w:r w:rsidR="00CE7788" w:rsidRPr="00DD7D6D">
              <w:rPr>
                <w:rStyle w:val="Hyperlink"/>
                <w:noProof/>
              </w:rPr>
              <w:t>Trove and the National Library of Australia (NLA) Party Identifier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_Toc355780498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9" w:history="1">
            <w:r w:rsidR="00CE7788" w:rsidRPr="00DD7D6D">
              <w:rPr>
                <w:rStyle w:val="Hyperlink"/>
                <w:noProof/>
              </w:rPr>
              <w:t>ANU NLA Party Identifier System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_Toc355780499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0" w:history="1">
            <w:r w:rsidR="00CE7788" w:rsidRPr="00DD7D6D">
              <w:rPr>
                <w:rStyle w:val="Hyperlink"/>
                <w:noProof/>
              </w:rPr>
              <w:t>Features at a Glance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_Toc355780500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1" w:history="1">
            <w:r w:rsidR="00CE7788" w:rsidRPr="00DD7D6D">
              <w:rPr>
                <w:rStyle w:val="Hyperlink"/>
                <w:noProof/>
              </w:rPr>
              <w:t>ANU NLA Party Identifier Web Interface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_Toc355780501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2" w:history="1">
            <w:r w:rsidR="00CE7788" w:rsidRPr="00DD7D6D">
              <w:rPr>
                <w:rStyle w:val="Hyperlink"/>
                <w:noProof/>
              </w:rPr>
              <w:t>System Requirements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_Toc355780502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3" w:history="1">
            <w:r w:rsidR="00CE7788" w:rsidRPr="00DD7D6D">
              <w:rPr>
                <w:rStyle w:val="Hyperlink"/>
                <w:noProof/>
              </w:rPr>
              <w:t>Accessing the Web Site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_Toc355780503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4" w:history="1">
            <w:r w:rsidR="00CE7788" w:rsidRPr="00DD7D6D">
              <w:rPr>
                <w:rStyle w:val="Hyperlink"/>
                <w:noProof/>
              </w:rPr>
              <w:t>Page Layout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_Toc355780504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5" w:history="1">
            <w:r w:rsidR="00CE7788" w:rsidRPr="00DD7D6D">
              <w:rPr>
                <w:rStyle w:val="Hyperlink"/>
                <w:noProof/>
              </w:rPr>
              <w:t>Logging in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_Toc355780505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6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6" w:history="1">
            <w:r w:rsidR="00CE7788" w:rsidRPr="00DD7D6D">
              <w:rPr>
                <w:rStyle w:val="Hyperlink"/>
                <w:noProof/>
              </w:rPr>
              <w:t>Home Page: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_Toc355780506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6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7" w:history="1">
            <w:r w:rsidR="00CE7788" w:rsidRPr="00DD7D6D">
              <w:rPr>
                <w:rStyle w:val="Hyperlink"/>
                <w:noProof/>
              </w:rPr>
              <w:t>Edit Researcher Profile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_Toc355780507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7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8" w:history="1">
            <w:r w:rsidR="00CE7788" w:rsidRPr="00DD7D6D">
              <w:rPr>
                <w:rStyle w:val="Hyperlink"/>
                <w:noProof/>
              </w:rPr>
              <w:t>Update the NLA ID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_Toc355780508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10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9" w:history="1">
            <w:r w:rsidR="00CE7788" w:rsidRPr="00DD7D6D">
              <w:rPr>
                <w:rStyle w:val="Hyperlink"/>
                <w:noProof/>
              </w:rPr>
              <w:t>Search Function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_Toc355780509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11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0" w:history="1">
            <w:r w:rsidR="00CE7788" w:rsidRPr="00DD7D6D">
              <w:rPr>
                <w:rStyle w:val="Hyperlink"/>
                <w:noProof/>
              </w:rPr>
              <w:t>Additional Feature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_Toc355780510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12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1" w:history="1">
            <w:r w:rsidR="00CE7788" w:rsidRPr="00DD7D6D">
              <w:rPr>
                <w:rStyle w:val="Hyperlink"/>
                <w:noProof/>
              </w:rPr>
              <w:t>Add Publication records using BibTex formatted Data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_Toc355780511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12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2" w:history="1">
            <w:r w:rsidR="00CE7788" w:rsidRPr="00DD7D6D">
              <w:rPr>
                <w:rStyle w:val="Hyperlink"/>
                <w:noProof/>
              </w:rPr>
              <w:t>View the profile of other researchers: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_Toc355780512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14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3" w:history="1">
            <w:r w:rsidR="00CE7788" w:rsidRPr="00DD7D6D">
              <w:rPr>
                <w:rStyle w:val="Hyperlink"/>
                <w:noProof/>
              </w:rPr>
              <w:t>View the detailed information of each topic: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_Toc355780513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007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4" w:history="1">
            <w:r w:rsidR="00CE7788" w:rsidRPr="00DD7D6D">
              <w:rPr>
                <w:rStyle w:val="Hyperlink"/>
                <w:noProof/>
              </w:rPr>
              <w:t>Glossary of Terms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_Toc355780514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15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F81A77" w:rsidRDefault="00F81A77">
          <w:r>
            <w:rPr>
              <w:b/>
              <w:bCs/>
              <w:noProof/>
            </w:rPr>
            <w:fldChar w:fldCharType="end"/>
          </w:r>
        </w:p>
      </w:sdtContent>
    </w:sdt>
    <w:p w:rsidR="00F81A77" w:rsidRPr="00F81A77" w:rsidRDefault="00F81A77" w:rsidP="00F81A77">
      <w:r>
        <w:br w:type="page"/>
      </w:r>
    </w:p>
    <w:p w:rsidR="00E73360" w:rsidRDefault="00E73360" w:rsidP="00E73360">
      <w:pPr>
        <w:pStyle w:val="Heading1"/>
      </w:pPr>
      <w:bookmarkStart w:id="2" w:name="_Toc355780495"/>
      <w:r>
        <w:lastRenderedPageBreak/>
        <w:t>Overview</w:t>
      </w:r>
      <w:bookmarkEnd w:id="2"/>
    </w:p>
    <w:p w:rsidR="00CE55F0" w:rsidRDefault="00E73360" w:rsidP="00C937F1">
      <w:r>
        <w:t>This document explains how to use the</w:t>
      </w:r>
      <w:r w:rsidR="00E4387A">
        <w:t xml:space="preserve"> NLA </w:t>
      </w:r>
      <w:r w:rsidR="003A2725">
        <w:t>Party Identifier</w:t>
      </w:r>
      <w:r w:rsidR="00E4387A">
        <w:t xml:space="preserve"> as a User after it has been implemented</w:t>
      </w:r>
      <w:r w:rsidR="00C937F1">
        <w:t xml:space="preserve">, </w:t>
      </w:r>
      <w:r w:rsidR="00E4387A">
        <w:t xml:space="preserve">as per the </w:t>
      </w:r>
      <w:r w:rsidR="00C937F1">
        <w:t>-</w:t>
      </w:r>
      <w:r w:rsidR="00E4387A">
        <w:t xml:space="preserve">System Administrator’s manual. </w:t>
      </w:r>
    </w:p>
    <w:p w:rsidR="00E73360" w:rsidRDefault="00E27CD3" w:rsidP="00E27CD3">
      <w:pPr>
        <w:pStyle w:val="Heading1"/>
      </w:pPr>
      <w:bookmarkStart w:id="3" w:name="_Toc355780496"/>
      <w:r>
        <w:t>License</w:t>
      </w:r>
      <w:bookmarkEnd w:id="3"/>
    </w:p>
    <w:p w:rsidR="00E27CD3" w:rsidRDefault="00DE1DE5" w:rsidP="00DE1DE5">
      <w:r>
        <w:t>The u</w:t>
      </w:r>
      <w:r w:rsidR="004110F1" w:rsidRPr="004110F1">
        <w:t xml:space="preserve">se of </w:t>
      </w:r>
      <w:r>
        <w:t xml:space="preserve">the </w:t>
      </w:r>
      <w:r w:rsidR="004110F1" w:rsidRPr="004110F1">
        <w:t xml:space="preserve">ANU </w:t>
      </w:r>
      <w:r w:rsidR="009649B7">
        <w:t>Metadata Store</w:t>
      </w:r>
      <w:r w:rsidR="004110F1" w:rsidRPr="004110F1">
        <w:t xml:space="preserve"> is governed by the GNU GPL3 license.</w:t>
      </w:r>
    </w:p>
    <w:p w:rsidR="00F104E6" w:rsidRDefault="00F104E6" w:rsidP="00F104E6">
      <w:pPr>
        <w:pStyle w:val="Heading1"/>
      </w:pPr>
      <w:bookmarkStart w:id="4" w:name="_Toc355780497"/>
      <w:r>
        <w:t>Acknowledgement</w:t>
      </w:r>
      <w:bookmarkEnd w:id="4"/>
    </w:p>
    <w:p w:rsidR="00F104E6" w:rsidRPr="00E27CD3" w:rsidRDefault="00F104E6" w:rsidP="00E27CD3">
      <w:r w:rsidRPr="00103AEF">
        <w:t xml:space="preserve">This project is supported by the Australian National Data Service (ANDS). </w:t>
      </w:r>
      <w:r w:rsidR="008D7ED5" w:rsidRPr="00103AEF">
        <w:t>The Australian Government through the National Collaborative Research Infrastructure Strategy Program and the Education Investment Fund (EIF) Super Science Initiative supports ANDS</w:t>
      </w:r>
      <w:r>
        <w:t>.</w:t>
      </w:r>
    </w:p>
    <w:p w:rsidR="0082317E" w:rsidRDefault="00A21230" w:rsidP="005779B9">
      <w:pPr>
        <w:pStyle w:val="Heading1"/>
      </w:pPr>
      <w:bookmarkStart w:id="5" w:name="_Toc355780498"/>
      <w:r>
        <w:t>Trove and</w:t>
      </w:r>
      <w:r w:rsidR="007F1ACA">
        <w:t xml:space="preserve"> the</w:t>
      </w:r>
      <w:r>
        <w:t xml:space="preserve"> </w:t>
      </w:r>
      <w:r w:rsidR="00AA2FB9">
        <w:t>N</w:t>
      </w:r>
      <w:r w:rsidR="00301726">
        <w:t xml:space="preserve">ational </w:t>
      </w:r>
      <w:r w:rsidR="00AA2FB9">
        <w:t>L</w:t>
      </w:r>
      <w:r w:rsidR="00301726">
        <w:t xml:space="preserve">ibrary of </w:t>
      </w:r>
      <w:r w:rsidR="00AA2FB9">
        <w:t>A</w:t>
      </w:r>
      <w:r w:rsidR="00301726">
        <w:t>ustrali</w:t>
      </w:r>
      <w:r w:rsidR="003A7992">
        <w:t>a</w:t>
      </w:r>
      <w:r w:rsidR="00DE2503">
        <w:t xml:space="preserve"> (NLA)</w:t>
      </w:r>
      <w:r w:rsidR="000942BA">
        <w:t xml:space="preserve"> </w:t>
      </w:r>
      <w:r w:rsidR="00B24061">
        <w:t>Party Identif</w:t>
      </w:r>
      <w:r w:rsidR="00371F1C">
        <w:t>i</w:t>
      </w:r>
      <w:r w:rsidR="00B24061">
        <w:t>er</w:t>
      </w:r>
      <w:bookmarkEnd w:id="5"/>
      <w:r w:rsidR="00DE4596">
        <w:t xml:space="preserve"> </w:t>
      </w:r>
    </w:p>
    <w:p w:rsidR="00B00036" w:rsidRDefault="0015284C" w:rsidP="00543428">
      <w:pPr>
        <w:jc w:val="both"/>
      </w:pPr>
      <w:r>
        <w:t>T</w:t>
      </w:r>
      <w:r w:rsidR="00FE15E2">
        <w:t xml:space="preserve">he </w:t>
      </w:r>
      <w:r w:rsidR="00FE15E2" w:rsidRPr="003F399A">
        <w:rPr>
          <w:i/>
          <w:iCs/>
        </w:rPr>
        <w:t>Trove</w:t>
      </w:r>
      <w:r w:rsidR="00FE15E2">
        <w:rPr>
          <w:i/>
          <w:iCs/>
        </w:rPr>
        <w:t xml:space="preserve"> </w:t>
      </w:r>
      <w:r w:rsidR="000C0D9D">
        <w:t>party infrastructure</w:t>
      </w:r>
      <w:r w:rsidR="00FE15E2">
        <w:t xml:space="preserve"> (</w:t>
      </w:r>
      <w:hyperlink r:id="rId12" w:history="1">
        <w:r w:rsidR="00FE15E2">
          <w:rPr>
            <w:rStyle w:val="Hyperlink"/>
          </w:rPr>
          <w:t>http://trove.nla.gov.au/</w:t>
        </w:r>
      </w:hyperlink>
      <w:r w:rsidR="000D1040">
        <w:t xml:space="preserve">) </w:t>
      </w:r>
      <w:r w:rsidR="000D1040" w:rsidRPr="003B3EA6">
        <w:t>was</w:t>
      </w:r>
      <w:r w:rsidR="00B00036" w:rsidRPr="003B3EA6">
        <w:t xml:space="preserve"> developed by the National Library of Australia </w:t>
      </w:r>
      <w:r w:rsidR="00B00036">
        <w:t xml:space="preserve">as the People Australia Infrastructure to support </w:t>
      </w:r>
      <w:r w:rsidR="00B00036" w:rsidRPr="003B3EA6">
        <w:t>the persistent identification of people or organisations.</w:t>
      </w:r>
    </w:p>
    <w:p w:rsidR="00E27A19" w:rsidRDefault="00E27A19" w:rsidP="000C0D9D">
      <w:pPr>
        <w:jc w:val="both"/>
      </w:pPr>
      <w:r w:rsidRPr="003B3EA6">
        <w:t xml:space="preserve">The core aim of the </w:t>
      </w:r>
      <w:r>
        <w:t xml:space="preserve">Project </w:t>
      </w:r>
      <w:r w:rsidRPr="003B3EA6">
        <w:t>was to adapt the National Library’s People Australia infrastructure so that the research sector could contribute and manage their party records and obtain NLA-issued persistent identifiers for their records about researchers and research organisations</w:t>
      </w:r>
    </w:p>
    <w:p w:rsidR="007C68DA" w:rsidRPr="003B3EA6" w:rsidRDefault="007C68DA" w:rsidP="007C68DA">
      <w:pPr>
        <w:pStyle w:val="NoSpacing"/>
        <w:rPr>
          <w:color w:val="000000"/>
        </w:rPr>
      </w:pPr>
      <w:r w:rsidRPr="003B3EA6">
        <w:rPr>
          <w:color w:val="000000"/>
        </w:rPr>
        <w:t>The solution as provided through the</w:t>
      </w:r>
      <w:r>
        <w:rPr>
          <w:color w:val="000000"/>
        </w:rPr>
        <w:t xml:space="preserve"> party infrastructure is:</w:t>
      </w:r>
    </w:p>
    <w:p w:rsidR="007C68DA" w:rsidRDefault="007C68DA" w:rsidP="007F1ACA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 xml:space="preserve">One </w:t>
      </w:r>
      <w:r w:rsidR="007F1ACA">
        <w:rPr>
          <w:color w:val="000000"/>
        </w:rPr>
        <w:t xml:space="preserve">unique </w:t>
      </w:r>
      <w:r w:rsidRPr="003B3EA6">
        <w:rPr>
          <w:color w:val="000000"/>
        </w:rPr>
        <w:t>identifier</w:t>
      </w:r>
      <w:r w:rsidR="007F1ACA">
        <w:rPr>
          <w:color w:val="000000"/>
        </w:rPr>
        <w:t xml:space="preserve"> for every party</w:t>
      </w:r>
      <w:r>
        <w:rPr>
          <w:color w:val="000000"/>
        </w:rPr>
        <w:t xml:space="preserve">, issued by the NLA </w:t>
      </w:r>
      <w:r w:rsidR="007F1ACA">
        <w:rPr>
          <w:color w:val="000000"/>
        </w:rPr>
        <w:t>(e.g. Dr Tim Flannery-</w:t>
      </w:r>
    </w:p>
    <w:p w:rsidR="00CA79F6" w:rsidRDefault="007C68DA" w:rsidP="007F1ACA">
      <w:pPr>
        <w:pStyle w:val="NoSpacing"/>
        <w:ind w:left="360" w:firstLine="360"/>
        <w:rPr>
          <w:rStyle w:val="Hyperlink"/>
        </w:rPr>
      </w:pPr>
      <w:r w:rsidRPr="007F1ACA">
        <w:rPr>
          <w:color w:val="000000"/>
        </w:rPr>
        <w:t xml:space="preserve"> </w:t>
      </w:r>
      <w:hyperlink r:id="rId13" w:history="1">
        <w:r w:rsidRPr="007F1ACA">
          <w:rPr>
            <w:rStyle w:val="Hyperlink"/>
          </w:rPr>
          <w:t>http://nla.gov.au/nla.party-635340</w:t>
        </w:r>
      </w:hyperlink>
      <w:ins w:id="6" w:author="Aaron Ballagh" w:date="2013-05-07T17:03:00Z">
        <w:r w:rsidR="007F1ACA">
          <w:rPr>
            <w:rStyle w:val="Hyperlink"/>
          </w:rPr>
          <w:t>)</w:t>
        </w:r>
      </w:ins>
    </w:p>
    <w:p w:rsidR="007E096B" w:rsidRDefault="007E096B" w:rsidP="007E096B">
      <w:pPr>
        <w:pStyle w:val="NoSpacing"/>
        <w:ind w:left="360" w:firstLine="360"/>
      </w:pPr>
    </w:p>
    <w:p w:rsidR="00500517" w:rsidRDefault="00543428" w:rsidP="000237C5">
      <w:pPr>
        <w:jc w:val="both"/>
      </w:pPr>
      <w:r>
        <w:t>In sum</w:t>
      </w:r>
      <w:r w:rsidR="00850D7F">
        <w:t>mary</w:t>
      </w:r>
      <w:r w:rsidR="00D96946">
        <w:t xml:space="preserve">, </w:t>
      </w:r>
      <w:r w:rsidR="000237C5">
        <w:t>t</w:t>
      </w:r>
      <w:r w:rsidR="00500517">
        <w:t xml:space="preserve">he NLA </w:t>
      </w:r>
      <w:r w:rsidR="00850D7F">
        <w:t xml:space="preserve">Party </w:t>
      </w:r>
      <w:r w:rsidR="00500517">
        <w:t>I</w:t>
      </w:r>
      <w:r w:rsidR="00850D7F">
        <w:t>dentifier (NLA I</w:t>
      </w:r>
      <w:r w:rsidR="00500517">
        <w:t>D</w:t>
      </w:r>
      <w:r w:rsidR="00850D7F">
        <w:t>)</w:t>
      </w:r>
      <w:r w:rsidR="00500517">
        <w:t xml:space="preserve"> is: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public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persistent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Managed in the public domain</w:t>
      </w:r>
      <w:r>
        <w:rPr>
          <w:color w:val="000000"/>
        </w:rPr>
        <w:t>.</w:t>
      </w:r>
    </w:p>
    <w:p w:rsidR="00500517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Using public information</w:t>
      </w:r>
      <w:r>
        <w:rPr>
          <w:color w:val="000000"/>
        </w:rPr>
        <w:t>.</w:t>
      </w:r>
    </w:p>
    <w:p w:rsidR="00500517" w:rsidRPr="00C45262" w:rsidRDefault="00500517" w:rsidP="00A5125F">
      <w:pPr>
        <w:pStyle w:val="NoSpacing"/>
        <w:numPr>
          <w:ilvl w:val="0"/>
          <w:numId w:val="20"/>
        </w:numPr>
        <w:jc w:val="both"/>
      </w:pPr>
      <w:r w:rsidRPr="00CE15B0">
        <w:rPr>
          <w:color w:val="000000"/>
        </w:rPr>
        <w:t>And is available in the NLA’s</w:t>
      </w:r>
      <w:r w:rsidR="00CE15B0">
        <w:rPr>
          <w:color w:val="000000"/>
        </w:rPr>
        <w:t xml:space="preserve">  free public interface Trove </w:t>
      </w:r>
    </w:p>
    <w:p w:rsidR="00C45262" w:rsidRDefault="00C45262" w:rsidP="00C45262">
      <w:pPr>
        <w:pStyle w:val="NoSpacing"/>
        <w:jc w:val="both"/>
        <w:rPr>
          <w:color w:val="000000"/>
        </w:rPr>
      </w:pPr>
    </w:p>
    <w:p w:rsidR="002E63BE" w:rsidRDefault="00C45262" w:rsidP="00C45262">
      <w:pPr>
        <w:pStyle w:val="NoSpacing"/>
        <w:jc w:val="both"/>
      </w:pPr>
      <w:r>
        <w:rPr>
          <w:color w:val="000000"/>
        </w:rPr>
        <w:t xml:space="preserve">For more detailed information, </w:t>
      </w:r>
      <w:r w:rsidR="008A1433">
        <w:rPr>
          <w:color w:val="000000"/>
        </w:rPr>
        <w:t xml:space="preserve">please </w:t>
      </w:r>
      <w:r w:rsidR="002E63BE">
        <w:rPr>
          <w:color w:val="000000"/>
        </w:rPr>
        <w:t>see</w:t>
      </w:r>
      <w:r w:rsidR="007305EB">
        <w:rPr>
          <w:color w:val="000000"/>
        </w:rPr>
        <w:t xml:space="preserve"> the following links</w:t>
      </w:r>
      <w:r w:rsidR="002E63BE">
        <w:rPr>
          <w:color w:val="000000"/>
        </w:rPr>
        <w:t>:</w:t>
      </w:r>
      <w:r w:rsidR="002E63BE" w:rsidRPr="002E63BE">
        <w:t xml:space="preserve"> </w:t>
      </w:r>
    </w:p>
    <w:p w:rsidR="00C45262" w:rsidRDefault="00007EF7" w:rsidP="002E63BE">
      <w:pPr>
        <w:pStyle w:val="NoSpacing"/>
        <w:numPr>
          <w:ilvl w:val="0"/>
          <w:numId w:val="21"/>
        </w:numPr>
        <w:jc w:val="both"/>
      </w:pPr>
      <w:hyperlink r:id="rId14" w:history="1">
        <w:r w:rsidR="002E63BE">
          <w:rPr>
            <w:rStyle w:val="Hyperlink"/>
          </w:rPr>
          <w:t>http://ands.org.au/guides/ardc-party-infrastructure-awareness.html</w:t>
        </w:r>
      </w:hyperlink>
    </w:p>
    <w:p w:rsidR="0015099B" w:rsidRDefault="00007EF7" w:rsidP="002E63BE">
      <w:pPr>
        <w:pStyle w:val="NoSpacing"/>
        <w:numPr>
          <w:ilvl w:val="0"/>
          <w:numId w:val="21"/>
        </w:numPr>
        <w:jc w:val="both"/>
      </w:pPr>
      <w:hyperlink r:id="rId15" w:history="1">
        <w:r w:rsidR="00A13BC4">
          <w:rPr>
            <w:rStyle w:val="Hyperlink"/>
          </w:rPr>
          <w:t>http://ands.org.au/training/trove/</w:t>
        </w:r>
      </w:hyperlink>
    </w:p>
    <w:p w:rsidR="002E63BE" w:rsidRPr="00FA6373" w:rsidRDefault="002E63BE" w:rsidP="007305EB">
      <w:pPr>
        <w:pStyle w:val="NoSpacing"/>
        <w:jc w:val="both"/>
      </w:pPr>
    </w:p>
    <w:p w:rsidR="00CE15B0" w:rsidRDefault="00666D5D" w:rsidP="005578CF">
      <w:pPr>
        <w:pStyle w:val="Heading1"/>
      </w:pPr>
      <w:bookmarkStart w:id="7" w:name="_Toc355780499"/>
      <w:r>
        <w:t>A</w:t>
      </w:r>
      <w:r w:rsidR="00FA6373">
        <w:t xml:space="preserve">NU </w:t>
      </w:r>
      <w:r w:rsidR="00C7581A">
        <w:t>NLA Party</w:t>
      </w:r>
      <w:r w:rsidR="00FA6373">
        <w:t xml:space="preserve"> Identifier System</w:t>
      </w:r>
      <w:bookmarkEnd w:id="7"/>
    </w:p>
    <w:p w:rsidR="00031062" w:rsidRDefault="00AA02E1" w:rsidP="005934F6">
      <w:pPr>
        <w:jc w:val="both"/>
      </w:pPr>
      <w:r w:rsidRPr="00AA02E1">
        <w:t xml:space="preserve">This </w:t>
      </w:r>
      <w:r w:rsidR="00850D7F">
        <w:t xml:space="preserve">ANU </w:t>
      </w:r>
      <w:r w:rsidR="003000A8" w:rsidRPr="00AA02E1">
        <w:t>NL</w:t>
      </w:r>
      <w:r w:rsidR="003000A8">
        <w:t>A Party</w:t>
      </w:r>
      <w:r w:rsidR="00DE4596">
        <w:t xml:space="preserve"> Identifier </w:t>
      </w:r>
      <w:r w:rsidR="005934F6">
        <w:t>S</w:t>
      </w:r>
      <w:r w:rsidR="008F4D5A">
        <w:t xml:space="preserve">ystem </w:t>
      </w:r>
      <w:r w:rsidR="00850D7F">
        <w:t xml:space="preserve">has been </w:t>
      </w:r>
      <w:r w:rsidR="000F0E47">
        <w:t>implemented</w:t>
      </w:r>
      <w:r>
        <w:t xml:space="preserve"> primarily </w:t>
      </w:r>
      <w:r w:rsidR="00850D7F">
        <w:t xml:space="preserve">for maintaining the identity information for ANU researchers, and </w:t>
      </w:r>
      <w:r>
        <w:t xml:space="preserve">to store </w:t>
      </w:r>
      <w:r w:rsidR="00850D7F">
        <w:t xml:space="preserve">their </w:t>
      </w:r>
      <w:r>
        <w:t>personal information such as the</w:t>
      </w:r>
      <w:r w:rsidR="00850D7F">
        <w:t>ir</w:t>
      </w:r>
      <w:r>
        <w:t xml:space="preserve"> biography, full</w:t>
      </w:r>
      <w:r w:rsidR="00246231">
        <w:t xml:space="preserve"> </w:t>
      </w:r>
      <w:r>
        <w:t>name, job title, phone number, fax,</w:t>
      </w:r>
      <w:r w:rsidR="00810696">
        <w:t xml:space="preserve"> fields of research </w:t>
      </w:r>
      <w:r>
        <w:t>etc.</w:t>
      </w:r>
      <w:r w:rsidR="00DE4596">
        <w:t xml:space="preserve"> </w:t>
      </w:r>
    </w:p>
    <w:p w:rsidR="00DC0C5E" w:rsidRDefault="00413C31" w:rsidP="00850D7F">
      <w:pPr>
        <w:jc w:val="both"/>
      </w:pPr>
      <w:r>
        <w:t>Th</w:t>
      </w:r>
      <w:r w:rsidR="008C3113">
        <w:t>e</w:t>
      </w:r>
      <w:r w:rsidR="000B3771">
        <w:t xml:space="preserve"> </w:t>
      </w:r>
      <w:r w:rsidR="00A14CD9">
        <w:t>system</w:t>
      </w:r>
      <w:r w:rsidR="000B3771">
        <w:t xml:space="preserve"> </w:t>
      </w:r>
      <w:r w:rsidR="008F7FBE">
        <w:t>is</w:t>
      </w:r>
      <w:r w:rsidR="000B3771">
        <w:t xml:space="preserve"> integrat</w:t>
      </w:r>
      <w:r w:rsidR="00586D60">
        <w:t xml:space="preserve">ed with OAI-PMH </w:t>
      </w:r>
      <w:r w:rsidR="008327A8">
        <w:t>(Open Archive Initiative Protocol fo</w:t>
      </w:r>
      <w:r w:rsidR="00E91EF5">
        <w:t>r Metadata Harvesting (OAI-PMH) technology</w:t>
      </w:r>
      <w:r w:rsidR="00CD1100">
        <w:t xml:space="preserve"> </w:t>
      </w:r>
      <w:r w:rsidR="00594726">
        <w:t xml:space="preserve">as a mechanism </w:t>
      </w:r>
      <w:r w:rsidR="00CD1100">
        <w:t xml:space="preserve">for interoperability between systems. </w:t>
      </w:r>
      <w:r w:rsidR="008327A8">
        <w:t xml:space="preserve"> </w:t>
      </w:r>
    </w:p>
    <w:p w:rsidR="00202FE2" w:rsidRDefault="00DE4596" w:rsidP="00FC1641">
      <w:pPr>
        <w:jc w:val="both"/>
      </w:pPr>
      <w:r>
        <w:lastRenderedPageBreak/>
        <w:t xml:space="preserve">In addition, </w:t>
      </w:r>
      <w:r w:rsidR="00E512C3">
        <w:t xml:space="preserve">the </w:t>
      </w:r>
      <w:r w:rsidR="00061087">
        <w:t xml:space="preserve">system </w:t>
      </w:r>
      <w:r w:rsidR="005D045F">
        <w:t xml:space="preserve">enables </w:t>
      </w:r>
      <w:r w:rsidR="00850D7F">
        <w:t xml:space="preserve">the creation and </w:t>
      </w:r>
      <w:r w:rsidR="005D045F">
        <w:t xml:space="preserve">harvesting of the NLA ID from the </w:t>
      </w:r>
      <w:r w:rsidR="00586D60">
        <w:t xml:space="preserve">Trove </w:t>
      </w:r>
      <w:r w:rsidR="00AE6FB0">
        <w:t>party infrastructure</w:t>
      </w:r>
      <w:r w:rsidR="00586D60">
        <w:t xml:space="preserve">. </w:t>
      </w:r>
      <w:r w:rsidR="006A63D1">
        <w:t xml:space="preserve"> Below is the NLA ID Minting w</w:t>
      </w:r>
      <w:r w:rsidR="00626A23">
        <w:t>orkflow d</w:t>
      </w:r>
      <w:r w:rsidR="00917992">
        <w:t>iagram</w:t>
      </w:r>
      <w:r w:rsidR="004B2974">
        <w:t>:</w:t>
      </w:r>
    </w:p>
    <w:p w:rsidR="008D3450" w:rsidRDefault="00C70846" w:rsidP="00202F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object w:dxaOrig="20362" w:dyaOrig="111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6.75pt" o:ole="">
            <v:imagedata r:id="rId16" o:title=""/>
          </v:shape>
          <o:OLEObject Type="Embed" ProgID="Visio.Drawing.11" ShapeID="_x0000_i1025" DrawAspect="Content" ObjectID="_1429946153" r:id="rId17"/>
        </w:object>
      </w:r>
      <w:r w:rsidR="00AA02E1">
        <w:t xml:space="preserve"> </w:t>
      </w:r>
      <w:r w:rsidR="00202FE2">
        <w:t xml:space="preserve"> </w:t>
      </w:r>
    </w:p>
    <w:p w:rsidR="00AA08E7" w:rsidRPr="00AA08E7" w:rsidRDefault="00AA08E7" w:rsidP="00626A23">
      <w:pPr>
        <w:rPr>
          <w:b/>
          <w:bCs/>
        </w:rPr>
      </w:pPr>
      <w:r w:rsidRPr="00AA08E7">
        <w:rPr>
          <w:b/>
          <w:bCs/>
        </w:rPr>
        <w:tab/>
      </w:r>
      <w:r w:rsidRPr="00AA08E7">
        <w:rPr>
          <w:b/>
          <w:bCs/>
        </w:rPr>
        <w:tab/>
      </w:r>
      <w:r w:rsidRPr="00AA08E7">
        <w:rPr>
          <w:b/>
          <w:bCs/>
        </w:rPr>
        <w:tab/>
        <w:t xml:space="preserve">    </w:t>
      </w:r>
      <w:r w:rsidR="00626A23">
        <w:rPr>
          <w:b/>
          <w:bCs/>
        </w:rPr>
        <w:t>Figure</w:t>
      </w:r>
      <w:r w:rsidRPr="00AA08E7">
        <w:rPr>
          <w:b/>
          <w:bCs/>
        </w:rPr>
        <w:t xml:space="preserve"> 1. NLA ID Minting Workflow</w:t>
      </w:r>
    </w:p>
    <w:p w:rsidR="00D92F4E" w:rsidRDefault="00D92F4E" w:rsidP="00D92F4E">
      <w:pPr>
        <w:pStyle w:val="Heading1"/>
      </w:pPr>
      <w:bookmarkStart w:id="8" w:name="_Toc355780500"/>
      <w:r>
        <w:t>Features at a Glance</w:t>
      </w:r>
      <w:bookmarkEnd w:id="8"/>
    </w:p>
    <w:p w:rsidR="00FC1641" w:rsidRPr="00FC1641" w:rsidRDefault="00FC1641" w:rsidP="00FC1641">
      <w:r>
        <w:t>The system has these following features</w:t>
      </w:r>
      <w:r w:rsidR="004D79D3">
        <w:t>, but not limited to</w:t>
      </w:r>
      <w:r>
        <w:t>:</w:t>
      </w:r>
    </w:p>
    <w:p w:rsidR="00D92F4E" w:rsidRDefault="00A562D3" w:rsidP="003D41BC">
      <w:pPr>
        <w:pStyle w:val="ListParagraph"/>
        <w:numPr>
          <w:ilvl w:val="0"/>
          <w:numId w:val="13"/>
        </w:numPr>
      </w:pPr>
      <w:r>
        <w:t>S</w:t>
      </w:r>
      <w:r w:rsidR="00D23906">
        <w:t>tore</w:t>
      </w:r>
      <w:r w:rsidR="00FE0681">
        <w:t xml:space="preserve"> and display</w:t>
      </w:r>
      <w:r w:rsidR="00D23906">
        <w:t xml:space="preserve"> </w:t>
      </w:r>
      <w:r w:rsidR="009A2F59">
        <w:t>parties’</w:t>
      </w:r>
      <w:r w:rsidR="00FA440B">
        <w:t xml:space="preserve"> </w:t>
      </w:r>
      <w:r w:rsidR="001B49E4">
        <w:t>information</w:t>
      </w:r>
      <w:r w:rsidR="001C6176">
        <w:t>.</w:t>
      </w:r>
    </w:p>
    <w:p w:rsidR="00612EA0" w:rsidRDefault="002D1881" w:rsidP="00747AAB">
      <w:pPr>
        <w:pStyle w:val="ListParagraph"/>
        <w:numPr>
          <w:ilvl w:val="0"/>
          <w:numId w:val="13"/>
        </w:numPr>
      </w:pPr>
      <w:r>
        <w:t xml:space="preserve">Facilitate </w:t>
      </w:r>
      <w:r w:rsidR="004232A2">
        <w:t xml:space="preserve">the </w:t>
      </w:r>
      <w:r w:rsidR="00411D92">
        <w:t>w</w:t>
      </w:r>
      <w:r w:rsidR="00612EA0">
        <w:t xml:space="preserve">orkflow to allow </w:t>
      </w:r>
      <w:r w:rsidR="00532D53">
        <w:t>people</w:t>
      </w:r>
      <w:r w:rsidR="00612EA0">
        <w:t xml:space="preserve"> to update their personal information published </w:t>
      </w:r>
      <w:r w:rsidR="00E424CE">
        <w:t xml:space="preserve">for public </w:t>
      </w:r>
      <w:r w:rsidR="00E374B9">
        <w:t>view</w:t>
      </w:r>
      <w:r w:rsidR="00612EA0">
        <w:t>.</w:t>
      </w:r>
    </w:p>
    <w:p w:rsidR="00801299" w:rsidRDefault="008D3E85" w:rsidP="000605F9">
      <w:pPr>
        <w:pStyle w:val="ListParagraph"/>
        <w:numPr>
          <w:ilvl w:val="0"/>
          <w:numId w:val="13"/>
        </w:numPr>
      </w:pPr>
      <w:r>
        <w:t>S</w:t>
      </w:r>
      <w:r w:rsidR="00801299">
        <w:t>hare records with other systems</w:t>
      </w:r>
      <w:r w:rsidR="004110F1">
        <w:t>,</w:t>
      </w:r>
      <w:r w:rsidR="00612EA0">
        <w:t xml:space="preserve"> </w:t>
      </w:r>
      <w:r w:rsidR="000605F9">
        <w:t>for example</w:t>
      </w:r>
      <w:r w:rsidR="00031A9F">
        <w:t xml:space="preserve">: with </w:t>
      </w:r>
      <w:r w:rsidR="005C489D">
        <w:t xml:space="preserve">the </w:t>
      </w:r>
      <w:r w:rsidR="001F1CE3">
        <w:t>NLA Trove Application.</w:t>
      </w:r>
    </w:p>
    <w:p w:rsidR="009566B0" w:rsidRDefault="00BA2A25" w:rsidP="000605F9">
      <w:pPr>
        <w:pStyle w:val="ListParagraph"/>
        <w:numPr>
          <w:ilvl w:val="0"/>
          <w:numId w:val="13"/>
        </w:numPr>
      </w:pPr>
      <w:r>
        <w:t>Enable</w:t>
      </w:r>
      <w:r w:rsidR="009566B0">
        <w:t xml:space="preserve"> user to transfer the NLA ID</w:t>
      </w:r>
      <w:r w:rsidR="0020253B">
        <w:t xml:space="preserve"> information</w:t>
      </w:r>
      <w:r w:rsidR="009566B0">
        <w:t xml:space="preserve"> to </w:t>
      </w:r>
      <w:r w:rsidR="001C46C4">
        <w:t>via the web interface.</w:t>
      </w:r>
    </w:p>
    <w:p w:rsidR="001F1CE3" w:rsidRDefault="005D2586" w:rsidP="000A60E8">
      <w:pPr>
        <w:pStyle w:val="ListParagraph"/>
        <w:numPr>
          <w:ilvl w:val="0"/>
          <w:numId w:val="13"/>
        </w:numPr>
      </w:pPr>
      <w:r>
        <w:t>Enable</w:t>
      </w:r>
      <w:r w:rsidR="009F6F83">
        <w:t xml:space="preserve"> user to </w:t>
      </w:r>
      <w:r w:rsidR="0012443B">
        <w:t xml:space="preserve">insert </w:t>
      </w:r>
      <w:r w:rsidR="001F1CE3">
        <w:t xml:space="preserve">publications records to the system using the </w:t>
      </w:r>
      <w:r w:rsidR="001F1CE3" w:rsidRPr="00707D96">
        <w:rPr>
          <w:i/>
          <w:iCs/>
        </w:rPr>
        <w:t>bibtex</w:t>
      </w:r>
      <w:r w:rsidR="001F1CE3">
        <w:t xml:space="preserve"> </w:t>
      </w:r>
      <w:r w:rsidR="001C3502">
        <w:t xml:space="preserve">input </w:t>
      </w:r>
      <w:r w:rsidR="001F1CE3">
        <w:t xml:space="preserve">data. </w:t>
      </w:r>
    </w:p>
    <w:p w:rsidR="000F0FC5" w:rsidRPr="00D92F4E" w:rsidRDefault="00211346" w:rsidP="00D347D1">
      <w:pPr>
        <w:pStyle w:val="ListParagraph"/>
        <w:numPr>
          <w:ilvl w:val="0"/>
          <w:numId w:val="13"/>
        </w:numPr>
      </w:pPr>
      <w:r>
        <w:t>V</w:t>
      </w:r>
      <w:r w:rsidR="000F0FC5">
        <w:t>iew the</w:t>
      </w:r>
      <w:r w:rsidR="00DD301E">
        <w:t xml:space="preserve"> relevant</w:t>
      </w:r>
      <w:r w:rsidR="000F0FC5">
        <w:t xml:space="preserve"> </w:t>
      </w:r>
      <w:r w:rsidR="000F0FC5" w:rsidRPr="00C950FA">
        <w:rPr>
          <w:i/>
          <w:iCs/>
        </w:rPr>
        <w:t xml:space="preserve">research </w:t>
      </w:r>
      <w:r w:rsidR="00C950FA" w:rsidRPr="00C950FA">
        <w:rPr>
          <w:i/>
          <w:iCs/>
        </w:rPr>
        <w:t>topics</w:t>
      </w:r>
      <w:r w:rsidR="000610A6">
        <w:t xml:space="preserve"> associated with each person and </w:t>
      </w:r>
      <w:r w:rsidR="000F0FC5">
        <w:t xml:space="preserve"> </w:t>
      </w:r>
      <w:r w:rsidR="00182F69">
        <w:t>search for</w:t>
      </w:r>
      <w:r w:rsidR="001F1CE3">
        <w:t xml:space="preserve"> the people who do research on particular research theme. </w:t>
      </w:r>
    </w:p>
    <w:p w:rsidR="00E73360" w:rsidRDefault="009A0296" w:rsidP="00E73360">
      <w:pPr>
        <w:pStyle w:val="Heading1"/>
      </w:pPr>
      <w:bookmarkStart w:id="9" w:name="_Toc355780501"/>
      <w:r>
        <w:t>ANU NLA Party Identifier</w:t>
      </w:r>
      <w:r w:rsidR="00E73360">
        <w:t xml:space="preserve"> Web Interface</w:t>
      </w:r>
      <w:bookmarkEnd w:id="9"/>
    </w:p>
    <w:p w:rsidR="00E73360" w:rsidRDefault="00E73360" w:rsidP="00E73360">
      <w:pPr>
        <w:pStyle w:val="Heading2"/>
      </w:pPr>
      <w:bookmarkStart w:id="10" w:name="_Toc355780502"/>
      <w:r>
        <w:t>System Requirements</w:t>
      </w:r>
      <w:bookmarkEnd w:id="10"/>
    </w:p>
    <w:p w:rsidR="00E73360" w:rsidRDefault="00E73360" w:rsidP="00993E58">
      <w:r>
        <w:t xml:space="preserve">Accessing the </w:t>
      </w:r>
      <w:r w:rsidR="00993E58">
        <w:t xml:space="preserve">Metadata </w:t>
      </w:r>
      <w:r>
        <w:t>Interface requires the following software on the user's machine:</w:t>
      </w:r>
    </w:p>
    <w:p w:rsidR="00E73360" w:rsidRDefault="00E73360" w:rsidP="00CB0657">
      <w:pPr>
        <w:pStyle w:val="ListParagraph"/>
        <w:numPr>
          <w:ilvl w:val="0"/>
          <w:numId w:val="1"/>
        </w:numPr>
      </w:pPr>
      <w:r>
        <w:t>A compatible web browser</w:t>
      </w:r>
      <w:r w:rsidR="000E4F30">
        <w:t>:</w:t>
      </w:r>
      <w:r>
        <w:t xml:space="preserve"> the desktop variant of </w:t>
      </w:r>
      <w:r w:rsidR="001165D8">
        <w:t xml:space="preserve">Google Chrome </w:t>
      </w:r>
      <w:r w:rsidR="004F66D1">
        <w:t xml:space="preserve">is recommended. </w:t>
      </w:r>
      <w:r w:rsidR="00A27BBC">
        <w:t xml:space="preserve">Mozilla Firefox </w:t>
      </w:r>
      <w:r w:rsidR="00CB0657">
        <w:t xml:space="preserve">can also be used. </w:t>
      </w:r>
    </w:p>
    <w:p w:rsidR="00E73360" w:rsidRDefault="00E73360" w:rsidP="00E73360">
      <w:pPr>
        <w:pStyle w:val="Heading2"/>
      </w:pPr>
      <w:bookmarkStart w:id="11" w:name="_Toc355780503"/>
      <w:r>
        <w:t>Accessing the Web Site</w:t>
      </w:r>
      <w:bookmarkEnd w:id="11"/>
    </w:p>
    <w:p w:rsidR="00E73360" w:rsidRDefault="00E73360" w:rsidP="001F1CE3">
      <w:r>
        <w:t xml:space="preserve">Type </w:t>
      </w:r>
      <w:hyperlink r:id="rId18" w:history="1">
        <w:r w:rsidR="001F1CE3">
          <w:rPr>
            <w:rStyle w:val="Hyperlink"/>
          </w:rPr>
          <w:t>http://dc7-dev2.anu.edu.au/anu_template/page_login.php</w:t>
        </w:r>
      </w:hyperlink>
      <w:r w:rsidR="001F1CE3">
        <w:t xml:space="preserve"> </w:t>
      </w:r>
      <w:r>
        <w:t xml:space="preserve"> in</w:t>
      </w:r>
      <w:r w:rsidR="000E4F30">
        <w:t xml:space="preserve"> the address bar of your web browser and press Enter. The home page similar to the one below will appear:</w:t>
      </w:r>
    </w:p>
    <w:p w:rsidR="000E4F30" w:rsidRPr="00E73360" w:rsidRDefault="00B574A7" w:rsidP="00E73360">
      <w:r w:rsidRPr="00B574A7">
        <w:rPr>
          <w:noProof/>
          <w:lang w:eastAsia="zh-CN"/>
        </w:rPr>
        <w:lastRenderedPageBreak/>
        <w:drawing>
          <wp:inline distT="0" distB="0" distL="0" distR="0" wp14:anchorId="3FDDB924" wp14:editId="0425AABF">
            <wp:extent cx="5731510" cy="2980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97" w:rsidRDefault="00076097" w:rsidP="00076097">
      <w:pPr>
        <w:pStyle w:val="Heading2"/>
      </w:pPr>
      <w:bookmarkStart w:id="12" w:name="_Toc355780504"/>
      <w:r>
        <w:t>Page Layout</w:t>
      </w:r>
      <w:bookmarkEnd w:id="12"/>
    </w:p>
    <w:p w:rsidR="00076097" w:rsidRDefault="00076097" w:rsidP="00B456DD">
      <w:r>
        <w:t xml:space="preserve">The </w:t>
      </w:r>
      <w:r w:rsidR="00E407A5">
        <w:t xml:space="preserve">NLA </w:t>
      </w:r>
      <w:r w:rsidR="00B456DD">
        <w:t xml:space="preserve">Application Identifier </w:t>
      </w:r>
      <w:r>
        <w:t xml:space="preserve">uses standard ANU </w:t>
      </w:r>
      <w:r w:rsidR="004110F1">
        <w:t>style sheets</w:t>
      </w:r>
      <w:r>
        <w:t xml:space="preserve">. All pages in the system will look similar to the page </w:t>
      </w:r>
      <w:r w:rsidR="00C067EB">
        <w:t xml:space="preserve">below </w:t>
      </w:r>
      <w:r>
        <w:t>and contain similar layout elements:</w:t>
      </w:r>
    </w:p>
    <w:p w:rsidR="00F4062B" w:rsidRDefault="00F4062B" w:rsidP="00B456DD"/>
    <w:p w:rsidR="00F4062B" w:rsidRDefault="00F4062B" w:rsidP="00B456DD">
      <w:r>
        <w:rPr>
          <w:noProof/>
          <w:lang w:eastAsia="zh-CN"/>
        </w:rPr>
        <w:drawing>
          <wp:inline distT="0" distB="0" distL="0" distR="0" wp14:anchorId="6CBC21AD" wp14:editId="0864E914">
            <wp:extent cx="4191000" cy="3886200"/>
            <wp:effectExtent l="0" t="0" r="0" b="0"/>
            <wp:docPr id="4" name="Picture 4" descr="http://styles.anu.edu.au/guide/images/element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yles.anu.edu.au/guide/images/elements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Explore bar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banner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Menu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lastRenderedPageBreak/>
        <w:t>Content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footer</w:t>
      </w:r>
    </w:p>
    <w:p w:rsidR="005C7323" w:rsidRPr="00076097" w:rsidRDefault="005C7323" w:rsidP="005C7323">
      <w:pPr>
        <w:pStyle w:val="ListParagraph"/>
        <w:numPr>
          <w:ilvl w:val="0"/>
          <w:numId w:val="3"/>
        </w:numPr>
      </w:pPr>
      <w:r>
        <w:t>ANU footer</w:t>
      </w:r>
    </w:p>
    <w:p w:rsidR="009B5214" w:rsidRPr="005D22CB" w:rsidRDefault="009B5214" w:rsidP="00B456DD">
      <w:pPr>
        <w:rPr>
          <w:b/>
          <w:bCs/>
        </w:rPr>
      </w:pPr>
      <w:r w:rsidRPr="005D22CB">
        <w:rPr>
          <w:b/>
          <w:bCs/>
        </w:rPr>
        <w:t xml:space="preserve">Main Page: </w:t>
      </w:r>
    </w:p>
    <w:p w:rsidR="00076097" w:rsidRDefault="00B314D5" w:rsidP="00076097">
      <w:r>
        <w:object w:dxaOrig="21735" w:dyaOrig="13186">
          <v:shape id="_x0000_i1026" type="#_x0000_t75" style="width:404.25pt;height:273.75pt" o:ole="">
            <v:imagedata r:id="rId21" o:title=""/>
          </v:shape>
          <o:OLEObject Type="Embed" ProgID="Visio.Drawing.11" ShapeID="_x0000_i1026" DrawAspect="Content" ObjectID="_1429946154" r:id="rId22"/>
        </w:object>
      </w:r>
    </w:p>
    <w:p w:rsidR="000F1ADE" w:rsidRDefault="000F1ADE" w:rsidP="000F1ADE">
      <w:pPr>
        <w:pStyle w:val="Heading2"/>
      </w:pPr>
      <w:bookmarkStart w:id="13" w:name="_Toc355780505"/>
      <w:r>
        <w:t>Logging in</w:t>
      </w:r>
      <w:bookmarkEnd w:id="13"/>
    </w:p>
    <w:p w:rsidR="00717EF7" w:rsidRDefault="00EF34AA" w:rsidP="00717EF7">
      <w:r>
        <w:t xml:space="preserve">To log into the system, the user need to contact the system administrator to discuss your access requirements. </w:t>
      </w:r>
    </w:p>
    <w:p w:rsidR="00FD5F5C" w:rsidRDefault="00AA41D8" w:rsidP="00275E98">
      <w:r>
        <w:t>Enter the relevant user name and password on the screen that follows.</w:t>
      </w:r>
      <w:r w:rsidR="00076097">
        <w:t xml:space="preserve"> Once you've logged in the home page should identify you by your </w:t>
      </w:r>
      <w:r w:rsidR="00FD5F5C">
        <w:t>display name</w:t>
      </w:r>
      <w:r w:rsidR="000B4FB9">
        <w:t xml:space="preserve">. The menu area may list additional tasks that can be performed depending on the permissions assigned to the user in the system. </w:t>
      </w:r>
    </w:p>
    <w:p w:rsidR="00D363EB" w:rsidRDefault="000B4FB9" w:rsidP="00EF24D1">
      <w:r>
        <w:t>Contact your System Administrator to request a change to your permissions</w:t>
      </w:r>
      <w:r w:rsidR="00AC322C">
        <w:t>, if required</w:t>
      </w:r>
      <w:r>
        <w:t>.</w:t>
      </w:r>
    </w:p>
    <w:p w:rsidR="009232ED" w:rsidRDefault="00C2717C" w:rsidP="001557EC">
      <w:pPr>
        <w:pStyle w:val="Heading2"/>
        <w:ind w:firstLine="555"/>
      </w:pPr>
      <w:bookmarkStart w:id="14" w:name="_Toc355780506"/>
      <w:r>
        <w:t>Home Page</w:t>
      </w:r>
      <w:r w:rsidR="009232ED">
        <w:t>:</w:t>
      </w:r>
      <w:bookmarkEnd w:id="14"/>
      <w:r w:rsidR="009232ED">
        <w:t xml:space="preserve"> </w:t>
      </w:r>
    </w:p>
    <w:p w:rsidR="00B314D5" w:rsidRDefault="009232ED" w:rsidP="00B314D5">
      <w:pPr>
        <w:pStyle w:val="ListParagraph"/>
        <w:numPr>
          <w:ilvl w:val="0"/>
          <w:numId w:val="16"/>
        </w:numPr>
      </w:pPr>
      <w:r w:rsidRPr="002A7E60">
        <w:rPr>
          <w:b/>
          <w:bCs/>
        </w:rPr>
        <w:t>For Researcher</w:t>
      </w:r>
      <w:r>
        <w:t xml:space="preserve"> : </w:t>
      </w:r>
    </w:p>
    <w:p w:rsidR="00B574A7" w:rsidRDefault="00B574A7" w:rsidP="00B06058">
      <w:pPr>
        <w:pStyle w:val="ListParagraph"/>
        <w:numPr>
          <w:ilvl w:val="0"/>
          <w:numId w:val="16"/>
        </w:numPr>
      </w:pPr>
      <w:r>
        <w:t xml:space="preserve">The Home page displays the general </w:t>
      </w:r>
      <w:r w:rsidR="00B06058">
        <w:t>information of researcher</w:t>
      </w:r>
      <w:r>
        <w:t xml:space="preserve"> </w:t>
      </w:r>
      <w:r w:rsidR="0043714A">
        <w:t>which i</w:t>
      </w:r>
      <w:r>
        <w:t xml:space="preserve">ncludes: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969"/>
      </w:tblGrid>
      <w:tr w:rsidR="00CD2C9A" w:rsidTr="00411EBD">
        <w:tc>
          <w:tcPr>
            <w:tcW w:w="53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No</w:t>
            </w:r>
          </w:p>
        </w:tc>
        <w:tc>
          <w:tcPr>
            <w:tcW w:w="439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 Field Name</w:t>
            </w:r>
          </w:p>
        </w:tc>
        <w:tc>
          <w:tcPr>
            <w:tcW w:w="3969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Description</w:t>
            </w:r>
          </w:p>
        </w:tc>
      </w:tr>
      <w:tr w:rsidR="00CD2C9A" w:rsidTr="00411EBD">
        <w:tc>
          <w:tcPr>
            <w:tcW w:w="534" w:type="dxa"/>
          </w:tcPr>
          <w:p w:rsidR="00CD2C9A" w:rsidRDefault="00CD2C9A" w:rsidP="00B06058">
            <w:r>
              <w:t>1.</w:t>
            </w:r>
          </w:p>
        </w:tc>
        <w:tc>
          <w:tcPr>
            <w:tcW w:w="4394" w:type="dxa"/>
          </w:tcPr>
          <w:p w:rsidR="00CD2C9A" w:rsidRDefault="00CD2C9A" w:rsidP="00B06058">
            <w:r>
              <w:rPr>
                <w:b/>
                <w:bCs/>
              </w:rPr>
              <w:t>Fields of Research (FoR)</w:t>
            </w:r>
          </w:p>
        </w:tc>
        <w:tc>
          <w:tcPr>
            <w:tcW w:w="3969" w:type="dxa"/>
          </w:tcPr>
          <w:p w:rsidR="00CD2C9A" w:rsidRPr="00857E7D" w:rsidRDefault="00CD2C9A" w:rsidP="00CD2C9A">
            <w:pPr>
              <w:rPr>
                <w:rFonts w:cstheme="minorHAnsi"/>
                <w:b/>
                <w:bCs/>
              </w:rPr>
            </w:pPr>
            <w:r w:rsidRPr="00857E7D">
              <w:rPr>
                <w:rFonts w:cstheme="minorHAnsi"/>
                <w:color w:val="000000"/>
                <w:shd w:val="clear" w:color="auto" w:fill="FFFFFF"/>
              </w:rPr>
              <w:t>The Australian and New Zealand Standard Research Classification (ANZSRC) is the collective name for a set of three related classifications developed for use in the measurement and analysis of research and experimental development (R&amp;D) undertaken in Australia and New Zealand.</w:t>
            </w:r>
          </w:p>
          <w:p w:rsidR="00CD2C9A" w:rsidRPr="00857E7D" w:rsidRDefault="00CD2C9A" w:rsidP="00B06058">
            <w:pPr>
              <w:rPr>
                <w:rFonts w:cstheme="minorHAnsi"/>
              </w:rPr>
            </w:pPr>
          </w:p>
        </w:tc>
      </w:tr>
      <w:tr w:rsidR="00CD2C9A" w:rsidTr="000A1A98">
        <w:trPr>
          <w:trHeight w:val="469"/>
        </w:trPr>
        <w:tc>
          <w:tcPr>
            <w:tcW w:w="534" w:type="dxa"/>
          </w:tcPr>
          <w:p w:rsidR="00CD2C9A" w:rsidRDefault="00CD2C9A" w:rsidP="00B06058">
            <w:r>
              <w:lastRenderedPageBreak/>
              <w:t xml:space="preserve">2. </w:t>
            </w:r>
          </w:p>
        </w:tc>
        <w:tc>
          <w:tcPr>
            <w:tcW w:w="4394" w:type="dxa"/>
          </w:tcPr>
          <w:p w:rsidR="00CD2C9A" w:rsidRPr="00CD2C9A" w:rsidRDefault="00D27AE7" w:rsidP="00D27AE7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ANU </w:t>
            </w:r>
            <w:r>
              <w:rPr>
                <w:b/>
                <w:bCs/>
              </w:rPr>
              <w:t xml:space="preserve"> </w:t>
            </w:r>
            <w:r w:rsidR="00CD2C9A" w:rsidRPr="00CD2C9A">
              <w:rPr>
                <w:b/>
                <w:bCs/>
              </w:rPr>
              <w:t>Staff University ID</w:t>
            </w:r>
          </w:p>
          <w:p w:rsidR="00CD2C9A" w:rsidRDefault="00CD2C9A" w:rsidP="00B06058"/>
        </w:tc>
        <w:tc>
          <w:tcPr>
            <w:tcW w:w="3969" w:type="dxa"/>
          </w:tcPr>
          <w:p w:rsidR="00CD2C9A" w:rsidRPr="00857E7D" w:rsidRDefault="003F6142" w:rsidP="001A5598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For example: u99</w:t>
            </w:r>
            <w:r w:rsidR="001A5598" w:rsidRPr="00857E7D">
              <w:rPr>
                <w:rFonts w:cstheme="minorHAnsi"/>
              </w:rPr>
              <w:t>99</w:t>
            </w:r>
            <w:r w:rsidRPr="00857E7D">
              <w:rPr>
                <w:rFonts w:cstheme="minorHAnsi"/>
              </w:rPr>
              <w:t>99</w:t>
            </w:r>
            <w:r w:rsidR="001A5598" w:rsidRPr="00857E7D">
              <w:rPr>
                <w:rFonts w:cstheme="minorHAnsi"/>
              </w:rPr>
              <w:t>9</w:t>
            </w:r>
            <w:r w:rsidR="002B360B" w:rsidRPr="00857E7D">
              <w:rPr>
                <w:rFonts w:cstheme="minorHAnsi"/>
              </w:rPr>
              <w:t>.</w:t>
            </w:r>
          </w:p>
        </w:tc>
      </w:tr>
      <w:tr w:rsidR="00712D50" w:rsidTr="00411EBD">
        <w:tc>
          <w:tcPr>
            <w:tcW w:w="534" w:type="dxa"/>
          </w:tcPr>
          <w:p w:rsidR="00712D50" w:rsidRDefault="00E32377" w:rsidP="00C45F3C">
            <w:r>
              <w:t>3.</w:t>
            </w:r>
          </w:p>
        </w:tc>
        <w:tc>
          <w:tcPr>
            <w:tcW w:w="4394" w:type="dxa"/>
          </w:tcPr>
          <w:p w:rsidR="00712D50" w:rsidRDefault="00E32377" w:rsidP="00C45F3C">
            <w:r>
              <w:rPr>
                <w:b/>
                <w:bCs/>
              </w:rPr>
              <w:t>Research</w:t>
            </w:r>
            <w:r w:rsidR="00EE623F">
              <w:rPr>
                <w:b/>
                <w:bCs/>
              </w:rPr>
              <w:t xml:space="preserve"> Topic</w:t>
            </w:r>
          </w:p>
        </w:tc>
        <w:tc>
          <w:tcPr>
            <w:tcW w:w="3969" w:type="dxa"/>
          </w:tcPr>
          <w:p w:rsidR="00712D50" w:rsidRPr="00857E7D" w:rsidRDefault="00611CE7" w:rsidP="00611C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 topic that generated from a</w:t>
            </w:r>
            <w:r w:rsidR="00361EDC" w:rsidRPr="00857E7D">
              <w:rPr>
                <w:rFonts w:cstheme="minorHAnsi"/>
              </w:rPr>
              <w:t xml:space="preserve"> probabilistic model that automatically learns a set of topics (categories) that describe a collection of documents, based on the words in those documents</w:t>
            </w:r>
          </w:p>
        </w:tc>
      </w:tr>
      <w:tr w:rsidR="00712D50" w:rsidTr="00411EBD">
        <w:tc>
          <w:tcPr>
            <w:tcW w:w="534" w:type="dxa"/>
          </w:tcPr>
          <w:p w:rsidR="00712D50" w:rsidRDefault="00E54A26" w:rsidP="00C45F3C">
            <w:r>
              <w:t>4.</w:t>
            </w:r>
          </w:p>
        </w:tc>
        <w:tc>
          <w:tcPr>
            <w:tcW w:w="4394" w:type="dxa"/>
          </w:tcPr>
          <w:p w:rsidR="00712D50" w:rsidRDefault="00A0724F" w:rsidP="00C45F3C">
            <w:r w:rsidRPr="00AA71FF">
              <w:rPr>
                <w:b/>
                <w:bCs/>
              </w:rPr>
              <w:t>De-identified Staff ID</w:t>
            </w:r>
            <w:r>
              <w:t>:</w:t>
            </w:r>
          </w:p>
        </w:tc>
        <w:tc>
          <w:tcPr>
            <w:tcW w:w="3969" w:type="dxa"/>
          </w:tcPr>
          <w:p w:rsidR="00FA2015" w:rsidRPr="00857E7D" w:rsidRDefault="00FA2015" w:rsidP="00AA08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To maintain </w:t>
            </w:r>
            <w:r w:rsidR="00735131">
              <w:rPr>
                <w:rFonts w:cstheme="minorHAnsi"/>
              </w:rPr>
              <w:t xml:space="preserve">individuals </w:t>
            </w:r>
            <w:r w:rsidRPr="00857E7D">
              <w:rPr>
                <w:rFonts w:cstheme="minorHAnsi"/>
              </w:rPr>
              <w:t>privacy</w:t>
            </w:r>
            <w:r w:rsidR="00030F5C" w:rsidRPr="00857E7D">
              <w:rPr>
                <w:rFonts w:cstheme="minorHAnsi"/>
              </w:rPr>
              <w:t xml:space="preserve"> , the application uses the de-identified staff ID as the unique identifier</w:t>
            </w:r>
          </w:p>
          <w:p w:rsidR="00712D50" w:rsidRPr="00857E7D" w:rsidRDefault="00FA2015" w:rsidP="00231ED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A concatenation of letter “I” (Internal) and ARIES Staff ID. For </w:t>
            </w:r>
            <w:r w:rsidR="00AA08E7">
              <w:rPr>
                <w:rFonts w:cstheme="minorHAnsi"/>
              </w:rPr>
              <w:t>e.g.</w:t>
            </w:r>
            <w:r w:rsidRPr="00857E7D">
              <w:rPr>
                <w:rFonts w:cstheme="minorHAnsi"/>
              </w:rPr>
              <w:t xml:space="preserve">: I8989. </w:t>
            </w:r>
          </w:p>
        </w:tc>
      </w:tr>
      <w:tr w:rsidR="00712D50" w:rsidTr="00411EBD">
        <w:tc>
          <w:tcPr>
            <w:tcW w:w="534" w:type="dxa"/>
          </w:tcPr>
          <w:p w:rsidR="00712D50" w:rsidRDefault="00237E81" w:rsidP="00C45F3C">
            <w:r>
              <w:t>5.</w:t>
            </w:r>
          </w:p>
        </w:tc>
        <w:tc>
          <w:tcPr>
            <w:tcW w:w="4394" w:type="dxa"/>
          </w:tcPr>
          <w:p w:rsidR="00712D50" w:rsidRDefault="00340203" w:rsidP="00C45F3C">
            <w:r>
              <w:rPr>
                <w:b/>
                <w:bCs/>
              </w:rPr>
              <w:t>National Library of Australia</w:t>
            </w:r>
            <w:r w:rsidR="00D56EEE">
              <w:rPr>
                <w:b/>
                <w:bCs/>
              </w:rPr>
              <w:t xml:space="preserve"> Identification</w:t>
            </w:r>
            <w:r w:rsidR="0059106F">
              <w:rPr>
                <w:b/>
                <w:bCs/>
              </w:rPr>
              <w:t xml:space="preserve"> (NLA) ID</w:t>
            </w:r>
            <w:r w:rsidR="00B67B94" w:rsidRPr="00AA71FF">
              <w:rPr>
                <w:b/>
                <w:bCs/>
              </w:rPr>
              <w:t>:</w:t>
            </w:r>
          </w:p>
        </w:tc>
        <w:tc>
          <w:tcPr>
            <w:tcW w:w="3969" w:type="dxa"/>
          </w:tcPr>
          <w:p w:rsidR="00712D50" w:rsidRPr="00857E7D" w:rsidRDefault="0059106F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  <w:color w:val="000000"/>
              </w:rPr>
              <w:t>A public identifier</w:t>
            </w:r>
            <w:r w:rsidR="007C035B" w:rsidRPr="00857E7D">
              <w:rPr>
                <w:rFonts w:cstheme="minorHAnsi"/>
                <w:color w:val="000000"/>
              </w:rPr>
              <w:t xml:space="preserve"> issued by the National Library of Australia</w:t>
            </w:r>
          </w:p>
        </w:tc>
      </w:tr>
      <w:tr w:rsidR="00712D50" w:rsidTr="00411EBD">
        <w:tc>
          <w:tcPr>
            <w:tcW w:w="534" w:type="dxa"/>
          </w:tcPr>
          <w:p w:rsidR="00712D50" w:rsidRDefault="0087543B" w:rsidP="00C45F3C">
            <w:r>
              <w:t>6.</w:t>
            </w:r>
          </w:p>
        </w:tc>
        <w:tc>
          <w:tcPr>
            <w:tcW w:w="4394" w:type="dxa"/>
          </w:tcPr>
          <w:p w:rsidR="00712D50" w:rsidRDefault="003131E1" w:rsidP="00C45F3C">
            <w:r>
              <w:rPr>
                <w:b/>
                <w:bCs/>
              </w:rPr>
              <w:t>Job Title</w:t>
            </w:r>
          </w:p>
        </w:tc>
        <w:tc>
          <w:tcPr>
            <w:tcW w:w="3969" w:type="dxa"/>
          </w:tcPr>
          <w:p w:rsidR="00712D50" w:rsidRPr="00857E7D" w:rsidRDefault="00B058D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As appeared in the LDAP</w:t>
            </w:r>
            <w:r w:rsidR="000614A5" w:rsidRPr="00857E7D">
              <w:rPr>
                <w:rFonts w:cstheme="minorHAnsi"/>
              </w:rPr>
              <w:t xml:space="preserve"> system</w:t>
            </w:r>
          </w:p>
        </w:tc>
      </w:tr>
      <w:tr w:rsidR="00712D50" w:rsidTr="00411EBD">
        <w:tc>
          <w:tcPr>
            <w:tcW w:w="534" w:type="dxa"/>
          </w:tcPr>
          <w:p w:rsidR="00712D50" w:rsidRDefault="00B572E2" w:rsidP="00C45F3C">
            <w:r>
              <w:t>7.</w:t>
            </w:r>
          </w:p>
        </w:tc>
        <w:tc>
          <w:tcPr>
            <w:tcW w:w="4394" w:type="dxa"/>
          </w:tcPr>
          <w:p w:rsidR="00712D50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Title</w:t>
            </w:r>
          </w:p>
        </w:tc>
        <w:tc>
          <w:tcPr>
            <w:tcW w:w="3969" w:type="dxa"/>
          </w:tcPr>
          <w:p w:rsidR="00712D50" w:rsidRPr="00857E7D" w:rsidRDefault="007F30AE" w:rsidP="007F30A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example: </w:t>
            </w:r>
            <w:r w:rsidR="000A1598" w:rsidRPr="00857E7D">
              <w:rPr>
                <w:rFonts w:cstheme="minorHAnsi"/>
              </w:rPr>
              <w:t>Mr,</w:t>
            </w:r>
            <w:r w:rsidR="008E4F6A" w:rsidRPr="00857E7D">
              <w:rPr>
                <w:rFonts w:cstheme="minorHAnsi"/>
              </w:rPr>
              <w:t xml:space="preserve"> Dr, Professor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8.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First Name</w:t>
            </w:r>
          </w:p>
        </w:tc>
        <w:tc>
          <w:tcPr>
            <w:tcW w:w="3969" w:type="dxa"/>
          </w:tcPr>
          <w:p w:rsidR="004F3CBE" w:rsidRPr="00857E7D" w:rsidRDefault="004F3CBE" w:rsidP="004F3CBE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9.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Last Name</w:t>
            </w:r>
          </w:p>
        </w:tc>
        <w:tc>
          <w:tcPr>
            <w:tcW w:w="3969" w:type="dxa"/>
          </w:tcPr>
          <w:p w:rsidR="0087543B" w:rsidRPr="00857E7D" w:rsidRDefault="0087543B" w:rsidP="00C45F3C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10.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Address </w:t>
            </w:r>
          </w:p>
        </w:tc>
        <w:tc>
          <w:tcPr>
            <w:tcW w:w="3969" w:type="dxa"/>
          </w:tcPr>
          <w:p w:rsidR="0087543B" w:rsidRPr="00857E7D" w:rsidRDefault="00A94A35" w:rsidP="00A94A3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BF27DE" w:rsidRPr="00857E7D">
              <w:rPr>
                <w:rFonts w:cstheme="minorHAnsi"/>
              </w:rPr>
              <w:t>ork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11.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Email Address</w:t>
            </w:r>
          </w:p>
        </w:tc>
        <w:tc>
          <w:tcPr>
            <w:tcW w:w="3969" w:type="dxa"/>
          </w:tcPr>
          <w:p w:rsidR="0087543B" w:rsidRPr="00857E7D" w:rsidRDefault="0080424E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73635D" w:rsidRPr="00857E7D">
              <w:rPr>
                <w:rFonts w:cstheme="minorHAnsi"/>
              </w:rPr>
              <w:t>ork email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12.</w:t>
            </w:r>
          </w:p>
        </w:tc>
        <w:tc>
          <w:tcPr>
            <w:tcW w:w="4394" w:type="dxa"/>
          </w:tcPr>
          <w:p w:rsidR="0087543B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URL</w:t>
            </w:r>
            <w:r w:rsidR="00692366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87543B" w:rsidRPr="00857E7D" w:rsidRDefault="008D54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“</w:t>
            </w:r>
            <w:r w:rsidRPr="00857E7D">
              <w:rPr>
                <w:rFonts w:cstheme="minorHAnsi"/>
                <w:i/>
                <w:iCs/>
              </w:rPr>
              <w:t>R</w:t>
            </w:r>
            <w:r w:rsidR="00AC1EF2" w:rsidRPr="00857E7D">
              <w:rPr>
                <w:rFonts w:cstheme="minorHAnsi"/>
                <w:i/>
                <w:iCs/>
              </w:rPr>
              <w:t>esearcher</w:t>
            </w:r>
            <w:r w:rsidRPr="00857E7D">
              <w:rPr>
                <w:rFonts w:cstheme="minorHAnsi"/>
                <w:i/>
                <w:iCs/>
              </w:rPr>
              <w:t>s</w:t>
            </w:r>
            <w:r w:rsidRPr="00857E7D">
              <w:rPr>
                <w:rFonts w:cstheme="minorHAnsi"/>
              </w:rPr>
              <w:t>” web address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13.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Telephone</w:t>
            </w:r>
          </w:p>
        </w:tc>
        <w:tc>
          <w:tcPr>
            <w:tcW w:w="3969" w:type="dxa"/>
          </w:tcPr>
          <w:p w:rsidR="002A50C8" w:rsidRPr="00857E7D" w:rsidRDefault="006549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phone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14.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Fax</w:t>
            </w:r>
          </w:p>
        </w:tc>
        <w:tc>
          <w:tcPr>
            <w:tcW w:w="3969" w:type="dxa"/>
          </w:tcPr>
          <w:p w:rsidR="002A50C8" w:rsidRPr="00857E7D" w:rsidRDefault="00D31E7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fax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15.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Scopus Author ID </w:t>
            </w:r>
          </w:p>
        </w:tc>
        <w:tc>
          <w:tcPr>
            <w:tcW w:w="3969" w:type="dxa"/>
          </w:tcPr>
          <w:p w:rsidR="002A50C8" w:rsidRPr="00857E7D" w:rsidRDefault="001B64D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Scopus </w:t>
            </w:r>
            <w:r w:rsidR="00262C73" w:rsidRPr="00857E7D">
              <w:rPr>
                <w:rFonts w:cstheme="minorHAnsi"/>
              </w:rPr>
              <w:t xml:space="preserve">Unique </w:t>
            </w:r>
            <w:r w:rsidRPr="00857E7D">
              <w:rPr>
                <w:rFonts w:cstheme="minorHAnsi"/>
              </w:rPr>
              <w:t>Author ID</w:t>
            </w:r>
          </w:p>
        </w:tc>
      </w:tr>
      <w:tr w:rsidR="00614FE0" w:rsidTr="00411EBD">
        <w:tc>
          <w:tcPr>
            <w:tcW w:w="534" w:type="dxa"/>
          </w:tcPr>
          <w:p w:rsidR="00614FE0" w:rsidRDefault="00B572E2" w:rsidP="00C45F3C">
            <w:r>
              <w:t>16.</w:t>
            </w:r>
          </w:p>
        </w:tc>
        <w:tc>
          <w:tcPr>
            <w:tcW w:w="4394" w:type="dxa"/>
          </w:tcPr>
          <w:p w:rsidR="00614FE0" w:rsidRPr="00CD2898" w:rsidRDefault="001D09DA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Publications</w:t>
            </w:r>
            <w:r w:rsidR="00614FE0" w:rsidRPr="00CD2898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614FE0" w:rsidRPr="00857E7D" w:rsidRDefault="004B5D81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Publication records from ARIES</w:t>
            </w:r>
          </w:p>
        </w:tc>
      </w:tr>
      <w:tr w:rsidR="00E80AFC" w:rsidTr="00411EBD">
        <w:tc>
          <w:tcPr>
            <w:tcW w:w="534" w:type="dxa"/>
          </w:tcPr>
          <w:p w:rsidR="00E80AFC" w:rsidRDefault="00E80AFC" w:rsidP="00C45F3C">
            <w:r>
              <w:t>17.</w:t>
            </w:r>
          </w:p>
        </w:tc>
        <w:tc>
          <w:tcPr>
            <w:tcW w:w="4394" w:type="dxa"/>
          </w:tcPr>
          <w:p w:rsidR="00E80AFC" w:rsidRPr="00CD2898" w:rsidRDefault="00E80AFC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Grants</w:t>
            </w:r>
          </w:p>
        </w:tc>
        <w:tc>
          <w:tcPr>
            <w:tcW w:w="3969" w:type="dxa"/>
          </w:tcPr>
          <w:p w:rsidR="00E80AFC" w:rsidRPr="00857E7D" w:rsidRDefault="006E2ECB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Grant records from ARIES</w:t>
            </w:r>
          </w:p>
        </w:tc>
      </w:tr>
    </w:tbl>
    <w:p w:rsidR="001557EC" w:rsidRDefault="001557EC" w:rsidP="00717EF7"/>
    <w:p w:rsidR="0043714A" w:rsidRDefault="000F16BB">
      <w:pPr>
        <w:pStyle w:val="Heading2"/>
      </w:pPr>
      <w:bookmarkStart w:id="15" w:name="_Toc355780507"/>
      <w:bookmarkStart w:id="16" w:name="_Ref347831421"/>
      <w:bookmarkStart w:id="17" w:name="_Ref346887941"/>
      <w:r>
        <w:t>Edit Researcher Profile</w:t>
      </w:r>
      <w:bookmarkEnd w:id="15"/>
    </w:p>
    <w:p w:rsidR="00BD47B4" w:rsidRPr="00BD47B4" w:rsidRDefault="00BD47B4" w:rsidP="00A73DA9">
      <w:pPr>
        <w:pStyle w:val="ListParagraph"/>
        <w:numPr>
          <w:ilvl w:val="0"/>
          <w:numId w:val="18"/>
        </w:numPr>
        <w:rPr>
          <w:b/>
          <w:bCs/>
        </w:rPr>
      </w:pPr>
      <w:r w:rsidRPr="00BD47B4">
        <w:rPr>
          <w:b/>
          <w:bCs/>
        </w:rPr>
        <w:t>Insert or Update Information</w:t>
      </w:r>
    </w:p>
    <w:p w:rsidR="008C31DB" w:rsidRDefault="008C31DB" w:rsidP="00AA60B4">
      <w:r>
        <w:t>The</w:t>
      </w:r>
      <w:r w:rsidR="0068765D">
        <w:t xml:space="preserve"> web</w:t>
      </w:r>
      <w:r>
        <w:t xml:space="preserve"> </w:t>
      </w:r>
      <w:r w:rsidR="003E2D87">
        <w:t xml:space="preserve">application </w:t>
      </w:r>
      <w:r w:rsidR="00AA60B4">
        <w:t>provides</w:t>
      </w:r>
      <w:r w:rsidR="003E2D87">
        <w:t xml:space="preserve"> the capability for the </w:t>
      </w:r>
      <w:r w:rsidR="00B71AF0">
        <w:t>researchers</w:t>
      </w:r>
      <w:r w:rsidR="003E2D87">
        <w:t xml:space="preserve"> to</w:t>
      </w:r>
      <w:r>
        <w:t xml:space="preserve"> update the</w:t>
      </w:r>
      <w:r w:rsidR="00B71AF0">
        <w:t>ir</w:t>
      </w:r>
      <w:r w:rsidR="00316C82">
        <w:t xml:space="preserve"> personal</w:t>
      </w:r>
      <w:r w:rsidR="00BD4A66">
        <w:t xml:space="preserve"> information</w:t>
      </w:r>
      <w:r w:rsidR="00F14070">
        <w:t xml:space="preserve"> by clicking the “</w:t>
      </w:r>
      <w:r w:rsidR="00F14070" w:rsidRPr="00334AA0">
        <w:rPr>
          <w:b/>
          <w:bCs/>
        </w:rPr>
        <w:t>Edit Researcher Profile</w:t>
      </w:r>
      <w:r w:rsidR="00F14070">
        <w:t>”</w:t>
      </w:r>
      <w:r w:rsidR="001A1DC7">
        <w:t xml:space="preserve"> </w:t>
      </w:r>
      <w:r w:rsidR="000A7B99">
        <w:t xml:space="preserve">button </w:t>
      </w:r>
      <w:r w:rsidR="001A1DC7">
        <w:t>on the main menu</w:t>
      </w:r>
      <w:r w:rsidR="00F14070">
        <w:t>.</w:t>
      </w:r>
    </w:p>
    <w:p w:rsidR="00C45F3C" w:rsidRDefault="002A7E60" w:rsidP="00AA60B4">
      <w:r>
        <w:object w:dxaOrig="23710" w:dyaOrig="13186">
          <v:shape id="_x0000_i1027" type="#_x0000_t75" style="width:431.25pt;height:261.75pt" o:ole="">
            <v:imagedata r:id="rId23" o:title=""/>
          </v:shape>
          <o:OLEObject Type="Embed" ProgID="Visio.Drawing.11" ShapeID="_x0000_i1027" DrawAspect="Content" ObjectID="_1429946155" r:id="rId24"/>
        </w:object>
      </w:r>
    </w:p>
    <w:p w:rsidR="00C45F3C" w:rsidRDefault="00C45F3C" w:rsidP="00AA60B4"/>
    <w:p w:rsidR="0064761F" w:rsidRPr="0064761F" w:rsidRDefault="0064761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Confirm</w:t>
      </w:r>
      <w:r w:rsidRPr="00BD47B4">
        <w:rPr>
          <w:b/>
          <w:bCs/>
        </w:rPr>
        <w:t xml:space="preserve"> Information</w:t>
      </w:r>
    </w:p>
    <w:p w:rsidR="007A4402" w:rsidRDefault="007A4402" w:rsidP="00E9764D">
      <w:r>
        <w:t xml:space="preserve">After </w:t>
      </w:r>
      <w:r w:rsidR="00E9764D">
        <w:t>inserting</w:t>
      </w:r>
      <w:r>
        <w:t xml:space="preserve"> or updating the </w:t>
      </w:r>
      <w:r w:rsidR="00DD1B73">
        <w:t>required</w:t>
      </w:r>
      <w:r>
        <w:t xml:space="preserve"> information, </w:t>
      </w:r>
      <w:r w:rsidR="00760398">
        <w:t xml:space="preserve">the user may confirm the </w:t>
      </w:r>
      <w:r w:rsidR="00E15785">
        <w:t>information</w:t>
      </w:r>
      <w:r w:rsidR="00760398">
        <w:t xml:space="preserve"> by </w:t>
      </w:r>
      <w:r w:rsidR="004869EA">
        <w:t>clicking</w:t>
      </w:r>
      <w:r w:rsidR="00760398">
        <w:t xml:space="preserve"> the “Confirm” button as presented below. </w:t>
      </w:r>
    </w:p>
    <w:p w:rsidR="007A4402" w:rsidRDefault="00BF49F4" w:rsidP="00D74AB1">
      <w:r>
        <w:object w:dxaOrig="18886" w:dyaOrig="9781">
          <v:shape id="_x0000_i1028" type="#_x0000_t75" style="width:399.75pt;height:238.5pt" o:ole="">
            <v:imagedata r:id="rId25" o:title=""/>
          </v:shape>
          <o:OLEObject Type="Embed" ProgID="Visio.Drawing.11" ShapeID="_x0000_i1028" DrawAspect="Content" ObjectID="_1429946156" r:id="rId26"/>
        </w:object>
      </w:r>
    </w:p>
    <w:p w:rsidR="00B164D8" w:rsidRDefault="00B164D8" w:rsidP="00D74AB1"/>
    <w:p w:rsidR="00D74AB1" w:rsidRDefault="00D74AB1" w:rsidP="00D74AB1"/>
    <w:p w:rsidR="002A7E60" w:rsidRPr="00D74AB1" w:rsidRDefault="002A7E60" w:rsidP="00D74AB1"/>
    <w:p w:rsidR="00EF2C08" w:rsidRDefault="00F7069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lastRenderedPageBreak/>
        <w:t>Finalize</w:t>
      </w:r>
      <w:r w:rsidR="00EF2C08" w:rsidRPr="00BD47B4">
        <w:rPr>
          <w:b/>
          <w:bCs/>
        </w:rPr>
        <w:t xml:space="preserve"> Information</w:t>
      </w:r>
    </w:p>
    <w:p w:rsidR="00E55662" w:rsidRPr="00617D69" w:rsidRDefault="00294758" w:rsidP="004F02F4">
      <w:pPr>
        <w:pStyle w:val="ListParagraph"/>
        <w:ind w:left="555"/>
      </w:pPr>
      <w:r w:rsidRPr="00617D69">
        <w:t xml:space="preserve">In order to publish the personal information and </w:t>
      </w:r>
      <w:r w:rsidR="000E5E83">
        <w:t xml:space="preserve">let the </w:t>
      </w:r>
      <w:r w:rsidR="00BE42E1">
        <w:t xml:space="preserve">Trove application to </w:t>
      </w:r>
      <w:r w:rsidRPr="00617D69">
        <w:t>harvest</w:t>
      </w:r>
      <w:r w:rsidR="000E5E83">
        <w:t xml:space="preserve"> the information</w:t>
      </w:r>
      <w:r w:rsidRPr="00617D69">
        <w:t xml:space="preserve">, </w:t>
      </w:r>
      <w:r w:rsidR="004F02F4">
        <w:t xml:space="preserve">the user is </w:t>
      </w:r>
      <w:r w:rsidR="005E5F09">
        <w:t xml:space="preserve"> </w:t>
      </w:r>
      <w:r w:rsidR="00E55662" w:rsidRPr="00617D69">
        <w:t>required to finalize</w:t>
      </w:r>
      <w:r w:rsidRPr="00617D69">
        <w:t xml:space="preserve"> the information by </w:t>
      </w:r>
      <w:r w:rsidR="002B3098">
        <w:t>clicking</w:t>
      </w:r>
      <w:r w:rsidRPr="00617D69">
        <w:t xml:space="preserve"> the “Finalize Profile”</w:t>
      </w:r>
      <w:r w:rsidR="00DA71CA">
        <w:t xml:space="preserve"> button.</w:t>
      </w:r>
    </w:p>
    <w:p w:rsidR="00294758" w:rsidRDefault="00334AA0" w:rsidP="00294758">
      <w:pPr>
        <w:rPr>
          <w:b/>
          <w:bCs/>
        </w:rPr>
      </w:pPr>
      <w:r>
        <w:object w:dxaOrig="15146" w:dyaOrig="9146">
          <v:shape id="_x0000_i1029" type="#_x0000_t75" style="width:450.75pt;height:271.5pt" o:ole="">
            <v:imagedata r:id="rId27" o:title=""/>
          </v:shape>
          <o:OLEObject Type="Embed" ProgID="Visio.Drawing.11" ShapeID="_x0000_i1029" DrawAspect="Content" ObjectID="_1429946157" r:id="rId28"/>
        </w:object>
      </w:r>
    </w:p>
    <w:p w:rsidR="0065259A" w:rsidRPr="00B340FB" w:rsidRDefault="00A44D28" w:rsidP="00B340FB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Finalized</w:t>
      </w:r>
      <w:r w:rsidR="00232124">
        <w:rPr>
          <w:b/>
          <w:bCs/>
        </w:rPr>
        <w:t xml:space="preserve"> profile</w:t>
      </w:r>
      <w:r w:rsidR="00E83EB4">
        <w:rPr>
          <w:b/>
          <w:bCs/>
        </w:rPr>
        <w:t xml:space="preserve">: </w:t>
      </w:r>
    </w:p>
    <w:p w:rsidR="00BF49F4" w:rsidRDefault="002A7E60" w:rsidP="00294758">
      <w:pPr>
        <w:rPr>
          <w:b/>
          <w:bCs/>
        </w:rPr>
      </w:pPr>
      <w:r>
        <w:rPr>
          <w:b/>
          <w:bCs/>
        </w:rPr>
        <w:object w:dxaOrig="20064" w:dyaOrig="13186">
          <v:shape id="_x0000_i1030" type="#_x0000_t75" style="width:417pt;height:249pt" o:ole="">
            <v:imagedata r:id="rId29" o:title=""/>
          </v:shape>
          <o:OLEObject Type="Embed" ProgID="Visio.Drawing.11" ShapeID="_x0000_i1030" DrawAspect="Content" ObjectID="_1429946158" r:id="rId30"/>
        </w:object>
      </w:r>
    </w:p>
    <w:p w:rsidR="00BF49F4" w:rsidRDefault="00BF49F4" w:rsidP="00294758">
      <w:pPr>
        <w:rPr>
          <w:b/>
          <w:bCs/>
        </w:rPr>
      </w:pPr>
    </w:p>
    <w:p w:rsidR="002A7E60" w:rsidRDefault="002A7E60" w:rsidP="00294758">
      <w:pPr>
        <w:rPr>
          <w:b/>
          <w:bCs/>
        </w:rPr>
      </w:pPr>
    </w:p>
    <w:p w:rsidR="00DE1357" w:rsidRPr="008B4F38" w:rsidRDefault="00DE1357" w:rsidP="00507D81">
      <w:pPr>
        <w:pStyle w:val="ListParagraph"/>
        <w:numPr>
          <w:ilvl w:val="0"/>
          <w:numId w:val="18"/>
        </w:numPr>
        <w:rPr>
          <w:b/>
          <w:bCs/>
        </w:rPr>
      </w:pPr>
      <w:r w:rsidRPr="008B4F38">
        <w:rPr>
          <w:b/>
          <w:bCs/>
        </w:rPr>
        <w:lastRenderedPageBreak/>
        <w:t xml:space="preserve">View OAI-PMH </w:t>
      </w:r>
      <w:r w:rsidR="00507D81">
        <w:rPr>
          <w:b/>
          <w:bCs/>
        </w:rPr>
        <w:t>records feed</w:t>
      </w:r>
      <w:r w:rsidRPr="008B4F38">
        <w:rPr>
          <w:b/>
          <w:bCs/>
        </w:rPr>
        <w:t>:</w:t>
      </w:r>
    </w:p>
    <w:p w:rsidR="00DE1357" w:rsidRDefault="002C4A8E" w:rsidP="00294758">
      <w:pPr>
        <w:rPr>
          <w:b/>
          <w:bCs/>
        </w:rPr>
      </w:pPr>
      <w:r w:rsidRPr="001E2C8B">
        <w:rPr>
          <w:noProof/>
          <w:lang w:eastAsia="zh-CN"/>
        </w:rPr>
        <w:drawing>
          <wp:inline distT="0" distB="0" distL="0" distR="0" wp14:anchorId="5349220C" wp14:editId="37AC1913">
            <wp:extent cx="5731510" cy="29610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6C" w:rsidRDefault="00A62A6C" w:rsidP="00A62A6C">
      <w:pPr>
        <w:pStyle w:val="Heading2"/>
      </w:pPr>
      <w:bookmarkStart w:id="18" w:name="_Toc355780508"/>
      <w:r>
        <w:t>Update the NLA ID</w:t>
      </w:r>
      <w:bookmarkEnd w:id="18"/>
      <w:r>
        <w:t xml:space="preserve"> </w:t>
      </w:r>
    </w:p>
    <w:p w:rsidR="007D3393" w:rsidRDefault="00967638" w:rsidP="003D300C">
      <w:r>
        <w:t>Once the NLA ID has been generated</w:t>
      </w:r>
      <w:r w:rsidR="00210105">
        <w:t xml:space="preserve"> and stored in the MySQL database</w:t>
      </w:r>
      <w:r>
        <w:t xml:space="preserve">, </w:t>
      </w:r>
      <w:r w:rsidR="001D2BDF">
        <w:t>t</w:t>
      </w:r>
      <w:r w:rsidR="009566B0">
        <w:t xml:space="preserve">he </w:t>
      </w:r>
      <w:r w:rsidR="008665F6">
        <w:t>system</w:t>
      </w:r>
      <w:r w:rsidR="00CD563B">
        <w:t xml:space="preserve"> also enable</w:t>
      </w:r>
      <w:r w:rsidR="009566B0">
        <w:t xml:space="preserve"> the </w:t>
      </w:r>
      <w:r w:rsidR="003D300C" w:rsidRPr="00695FAE">
        <w:t xml:space="preserve">admin user </w:t>
      </w:r>
      <w:r w:rsidR="009566B0">
        <w:t xml:space="preserve">to </w:t>
      </w:r>
      <w:r w:rsidR="004B0348">
        <w:t xml:space="preserve">transfer the NLA ID to </w:t>
      </w:r>
      <w:r w:rsidR="00C66178">
        <w:t xml:space="preserve">the </w:t>
      </w:r>
      <w:r w:rsidR="004C49C9">
        <w:t xml:space="preserve">Metadata store system. </w:t>
      </w:r>
      <w:r w:rsidR="009D0128">
        <w:t xml:space="preserve"> The following are the steps: </w:t>
      </w:r>
    </w:p>
    <w:p w:rsidR="00107395" w:rsidRDefault="00CD563B" w:rsidP="003D300C">
      <w:pPr>
        <w:pStyle w:val="ListParagraph"/>
        <w:numPr>
          <w:ilvl w:val="0"/>
          <w:numId w:val="22"/>
        </w:numPr>
      </w:pPr>
      <w:r>
        <w:t xml:space="preserve">Log in as </w:t>
      </w:r>
      <w:r w:rsidRPr="006D1397">
        <w:rPr>
          <w:b/>
          <w:bCs/>
        </w:rPr>
        <w:t>a</w:t>
      </w:r>
      <w:r w:rsidR="003D300C">
        <w:rPr>
          <w:b/>
          <w:bCs/>
        </w:rPr>
        <w:t>dmin user</w:t>
      </w:r>
      <w:r w:rsidR="00695FAE">
        <w:rPr>
          <w:b/>
          <w:bCs/>
        </w:rPr>
        <w:t xml:space="preserve"> </w:t>
      </w:r>
      <w:r w:rsidR="00695FAE" w:rsidRPr="00283C6A">
        <w:t>(</w:t>
      </w:r>
      <w:r w:rsidR="00695FAE" w:rsidRPr="002D63BD">
        <w:t>please ask the</w:t>
      </w:r>
      <w:r w:rsidR="00283C6A">
        <w:t xml:space="preserve"> administrator for the </w:t>
      </w:r>
      <w:r w:rsidR="00804FE3">
        <w:t>access)</w:t>
      </w:r>
      <w:r>
        <w:t>.</w:t>
      </w:r>
    </w:p>
    <w:p w:rsidR="00CD563B" w:rsidRDefault="00432774" w:rsidP="00CD563B">
      <w:pPr>
        <w:pStyle w:val="ListParagraph"/>
        <w:numPr>
          <w:ilvl w:val="0"/>
          <w:numId w:val="22"/>
        </w:numPr>
      </w:pPr>
      <w:r>
        <w:t xml:space="preserve">Search for the person’s record. </w:t>
      </w:r>
    </w:p>
    <w:p w:rsidR="00744199" w:rsidRDefault="005624D7" w:rsidP="00AC1A2B">
      <w:r>
        <w:object w:dxaOrig="20458" w:dyaOrig="10918">
          <v:shape id="_x0000_i1031" type="#_x0000_t75" style="width:450.75pt;height:240.7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1" DrawAspect="Content" ObjectID="_1429946159" r:id="rId33"/>
        </w:object>
      </w:r>
    </w:p>
    <w:p w:rsidR="00744199" w:rsidRDefault="005624D7" w:rsidP="005624D7">
      <w:pPr>
        <w:pStyle w:val="ListParagraph"/>
        <w:numPr>
          <w:ilvl w:val="0"/>
          <w:numId w:val="22"/>
        </w:numPr>
      </w:pPr>
      <w:r>
        <w:t>In the search result, click on the Update the NLA ID button.</w:t>
      </w:r>
    </w:p>
    <w:p w:rsidR="00744199" w:rsidRDefault="00755D18" w:rsidP="00AC1A2B">
      <w:r>
        <w:object w:dxaOrig="19221" w:dyaOrig="8324">
          <v:shape id="_x0000_i1032" type="#_x0000_t75" style="width:450.75pt;height:195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429946160" r:id="rId35"/>
        </w:object>
      </w:r>
    </w:p>
    <w:p w:rsidR="006F37D4" w:rsidRDefault="006F37D4" w:rsidP="006F37D4">
      <w:pPr>
        <w:pStyle w:val="ListParagraph"/>
        <w:numPr>
          <w:ilvl w:val="0"/>
          <w:numId w:val="22"/>
        </w:numPr>
      </w:pPr>
      <w:r>
        <w:t>See the update result.</w:t>
      </w:r>
    </w:p>
    <w:p w:rsidR="006F37D4" w:rsidRPr="007D3393" w:rsidRDefault="006F37D4" w:rsidP="00BC2573">
      <w:r>
        <w:object w:dxaOrig="20263" w:dyaOrig="9104">
          <v:shape id="_x0000_i1033" type="#_x0000_t75" style="width:450.75pt;height:202.5pt" o:ole="">
            <v:imagedata r:id="rId36" o:title=""/>
          </v:shape>
          <o:OLEObject Type="Embed" ProgID="Visio.Drawing.11" ShapeID="_x0000_i1033" DrawAspect="Content" ObjectID="_1429946161" r:id="rId37"/>
        </w:object>
      </w:r>
    </w:p>
    <w:p w:rsidR="00DF75CD" w:rsidRPr="000C7037" w:rsidRDefault="00DF75CD">
      <w:pPr>
        <w:pStyle w:val="Heading2"/>
      </w:pPr>
      <w:bookmarkStart w:id="19" w:name="_Toc355780509"/>
      <w:r w:rsidRPr="000C7037">
        <w:t>Search</w:t>
      </w:r>
      <w:bookmarkEnd w:id="16"/>
      <w:r w:rsidR="005A626F">
        <w:t xml:space="preserve"> Function</w:t>
      </w:r>
      <w:bookmarkEnd w:id="19"/>
    </w:p>
    <w:p w:rsidR="00CA133C" w:rsidRDefault="00DF75CD" w:rsidP="00446B37">
      <w:r>
        <w:t>Once logged in</w:t>
      </w:r>
      <w:r w:rsidR="00AC322C">
        <w:t>,</w:t>
      </w:r>
      <w:r w:rsidR="005404D6">
        <w:t xml:space="preserve"> a user </w:t>
      </w:r>
      <w:r w:rsidR="00A92B43">
        <w:t xml:space="preserve">can </w:t>
      </w:r>
      <w:r w:rsidR="002819C3">
        <w:t xml:space="preserve">do a search </w:t>
      </w:r>
      <w:r w:rsidR="000E793E">
        <w:t xml:space="preserve">for </w:t>
      </w:r>
      <w:r w:rsidR="00446B37">
        <w:t>a person</w:t>
      </w:r>
      <w:r w:rsidR="000E793E">
        <w:t xml:space="preserve"> or topic </w:t>
      </w:r>
      <w:r w:rsidR="002819C3">
        <w:t>as per following:</w:t>
      </w:r>
      <w:r w:rsidR="00EE39FB">
        <w:t xml:space="preserve"> </w:t>
      </w:r>
    </w:p>
    <w:p w:rsidR="00F50860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People</w:t>
      </w:r>
      <w:r>
        <w:t xml:space="preserve">: </w:t>
      </w:r>
    </w:p>
    <w:p w:rsidR="009149D9" w:rsidRDefault="009149D9" w:rsidP="00240611">
      <w:pPr>
        <w:pStyle w:val="ListParagraph"/>
      </w:pPr>
      <w:r>
        <w:t xml:space="preserve">A user may search </w:t>
      </w:r>
      <w:r w:rsidR="00AD3638">
        <w:t xml:space="preserve">a person </w:t>
      </w:r>
      <w:r>
        <w:t xml:space="preserve">based on </w:t>
      </w:r>
      <w:r w:rsidR="00AD77C4">
        <w:t xml:space="preserve">the </w:t>
      </w:r>
      <w:r>
        <w:t>univer</w:t>
      </w:r>
      <w:r w:rsidR="00BF0F31">
        <w:t>sity</w:t>
      </w:r>
      <w:r w:rsidR="00A37D80">
        <w:t xml:space="preserve"> </w:t>
      </w:r>
      <w:r w:rsidR="00BF0F31">
        <w:t xml:space="preserve">id , first name, last name. </w:t>
      </w:r>
    </w:p>
    <w:p w:rsidR="005404D6" w:rsidRDefault="00F50860" w:rsidP="005404D6">
      <w:r w:rsidRPr="00F50860">
        <w:rPr>
          <w:noProof/>
          <w:lang w:eastAsia="zh-CN"/>
        </w:rPr>
        <w:lastRenderedPageBreak/>
        <w:drawing>
          <wp:inline distT="0" distB="0" distL="0" distR="0" wp14:anchorId="604ACB43" wp14:editId="3064AF9E">
            <wp:extent cx="5731510" cy="2715119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D6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topic</w:t>
      </w:r>
      <w:r>
        <w:t xml:space="preserve">: </w:t>
      </w:r>
    </w:p>
    <w:p w:rsidR="00FB490E" w:rsidRDefault="00012E72" w:rsidP="009E043A">
      <w:pPr>
        <w:ind w:left="360" w:firstLine="360"/>
      </w:pPr>
      <w:r>
        <w:t>A user</w:t>
      </w:r>
      <w:r w:rsidR="00FB490E">
        <w:t xml:space="preserve"> can search relevant topic based on a </w:t>
      </w:r>
      <w:r>
        <w:t>keyword:</w:t>
      </w:r>
      <w:r w:rsidR="00FB490E">
        <w:t xml:space="preserve"> </w:t>
      </w:r>
    </w:p>
    <w:p w:rsidR="00CA133C" w:rsidRDefault="00F50860" w:rsidP="00DF75CD">
      <w:r w:rsidRPr="00F50860">
        <w:rPr>
          <w:noProof/>
          <w:lang w:eastAsia="zh-CN"/>
        </w:rPr>
        <w:drawing>
          <wp:inline distT="0" distB="0" distL="0" distR="0" wp14:anchorId="21B217EB" wp14:editId="484C4BD7">
            <wp:extent cx="5731510" cy="2925152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E6" w:rsidRPr="005A626F" w:rsidRDefault="00537AE6" w:rsidP="00530EA1">
      <w:pPr>
        <w:pStyle w:val="Heading2"/>
        <w:rPr>
          <w:sz w:val="28"/>
          <w:szCs w:val="28"/>
        </w:rPr>
      </w:pPr>
      <w:bookmarkStart w:id="20" w:name="_Toc355780510"/>
      <w:r w:rsidRPr="005A626F">
        <w:rPr>
          <w:sz w:val="28"/>
          <w:szCs w:val="28"/>
        </w:rPr>
        <w:t>Ad</w:t>
      </w:r>
      <w:r w:rsidR="00530EA1" w:rsidRPr="005A626F">
        <w:rPr>
          <w:sz w:val="28"/>
          <w:szCs w:val="28"/>
        </w:rPr>
        <w:t>d</w:t>
      </w:r>
      <w:r w:rsidR="004F6B56" w:rsidRPr="005A626F">
        <w:rPr>
          <w:sz w:val="28"/>
          <w:szCs w:val="28"/>
        </w:rPr>
        <w:t>itional Feature</w:t>
      </w:r>
      <w:bookmarkEnd w:id="20"/>
    </w:p>
    <w:p w:rsidR="00921CF6" w:rsidRPr="000C7037" w:rsidRDefault="00921CF6" w:rsidP="00921CF6">
      <w:pPr>
        <w:pStyle w:val="Heading2"/>
      </w:pPr>
      <w:bookmarkStart w:id="21" w:name="_Toc355780511"/>
      <w:r>
        <w:t>Add Publication records using BibTex formatted Data</w:t>
      </w:r>
      <w:bookmarkEnd w:id="21"/>
    </w:p>
    <w:p w:rsidR="00BE5953" w:rsidRPr="0010450E" w:rsidRDefault="00BE5953" w:rsidP="0010450E">
      <w:r w:rsidRPr="0010450E">
        <w:t xml:space="preserve">The </w:t>
      </w:r>
      <w:r w:rsidR="00297723" w:rsidRPr="0010450E">
        <w:t xml:space="preserve">application </w:t>
      </w:r>
      <w:r w:rsidR="0010450E" w:rsidRPr="0010450E">
        <w:t>allows</w:t>
      </w:r>
      <w:r w:rsidR="0010450E">
        <w:t xml:space="preserve"> the user to insert publication records using the </w:t>
      </w:r>
      <w:r w:rsidR="0010450E" w:rsidRPr="00BF0F31">
        <w:rPr>
          <w:i/>
          <w:iCs/>
        </w:rPr>
        <w:t>BibTex</w:t>
      </w:r>
      <w:r w:rsidR="0010450E">
        <w:t xml:space="preserve"> formatted data. </w:t>
      </w:r>
    </w:p>
    <w:p w:rsidR="003F17DB" w:rsidRDefault="003521C4" w:rsidP="00DF75CD">
      <w:r>
        <w:object w:dxaOrig="15138" w:dyaOrig="12402">
          <v:shape id="_x0000_i1034" type="#_x0000_t75" style="width:450.75pt;height:276.75pt" o:ole="">
            <v:imagedata r:id="rId40" o:title=""/>
          </v:shape>
          <o:OLEObject Type="Embed" ProgID="Visio.Drawing.11" ShapeID="_x0000_i1034" DrawAspect="Content" ObjectID="_1429946162" r:id="rId41"/>
        </w:object>
      </w:r>
    </w:p>
    <w:p w:rsidR="00285455" w:rsidRPr="00F3117D" w:rsidRDefault="00285455" w:rsidP="00285455">
      <w:pPr>
        <w:rPr>
          <w:b/>
          <w:bCs/>
          <w:color w:val="4F81BD" w:themeColor="accent1"/>
        </w:rPr>
      </w:pPr>
      <w:r w:rsidRPr="00F3117D">
        <w:rPr>
          <w:b/>
          <w:bCs/>
          <w:color w:val="4F81BD" w:themeColor="accent1"/>
        </w:rPr>
        <w:t xml:space="preserve">Add Publication records using bibTex data: </w:t>
      </w:r>
    </w:p>
    <w:p w:rsidR="00285455" w:rsidRDefault="00285455" w:rsidP="00DF75CD">
      <w:r w:rsidRPr="00285455">
        <w:rPr>
          <w:noProof/>
          <w:lang w:eastAsia="zh-CN"/>
        </w:rPr>
        <w:drawing>
          <wp:inline distT="0" distB="0" distL="0" distR="0" wp14:anchorId="1BF03110" wp14:editId="6896F160">
            <wp:extent cx="5731510" cy="2933112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B1" w:rsidRDefault="001C0FB1" w:rsidP="001C0FB1"/>
    <w:p w:rsidR="001C0FB1" w:rsidRPr="000C7037" w:rsidRDefault="001C0FB1" w:rsidP="001C0FB1">
      <w:pPr>
        <w:pStyle w:val="Heading2"/>
      </w:pPr>
      <w:bookmarkStart w:id="22" w:name="_Toc355780512"/>
      <w:r>
        <w:lastRenderedPageBreak/>
        <w:t>View the profile of other researchers:</w:t>
      </w:r>
      <w:bookmarkEnd w:id="22"/>
    </w:p>
    <w:p w:rsidR="00F3117D" w:rsidRDefault="004344AE" w:rsidP="001C0FB1">
      <w:r>
        <w:object w:dxaOrig="15681" w:dyaOrig="9146">
          <v:shape id="_x0000_i1035" type="#_x0000_t75" style="width:450.75pt;height:263.25pt" o:ole="">
            <v:imagedata r:id="rId43" o:title=""/>
          </v:shape>
          <o:OLEObject Type="Embed" ProgID="Visio.Drawing.11" ShapeID="_x0000_i1035" DrawAspect="Content" ObjectID="_1429946163" r:id="rId44"/>
        </w:object>
      </w:r>
    </w:p>
    <w:p w:rsidR="005D3FF3" w:rsidRPr="008D0FBF" w:rsidRDefault="008D0FBF" w:rsidP="00DF75CD">
      <w:pPr>
        <w:rPr>
          <w:color w:val="1F497D" w:themeColor="text2"/>
        </w:rPr>
      </w:pPr>
      <w:r w:rsidRPr="008D0FBF">
        <w:rPr>
          <w:color w:val="1F497D" w:themeColor="text2"/>
        </w:rPr>
        <w:t>Profile of other researcher</w:t>
      </w:r>
      <w:r w:rsidR="00892B20">
        <w:rPr>
          <w:color w:val="1F497D" w:themeColor="text2"/>
        </w:rPr>
        <w:t>s</w:t>
      </w:r>
      <w:r w:rsidRPr="008D0FBF">
        <w:rPr>
          <w:color w:val="1F497D" w:themeColor="text2"/>
        </w:rPr>
        <w:t xml:space="preserve">: </w:t>
      </w:r>
    </w:p>
    <w:p w:rsidR="005D3FF3" w:rsidRDefault="004344AE" w:rsidP="00DF75CD">
      <w:r>
        <w:object w:dxaOrig="13145" w:dyaOrig="8579">
          <v:shape id="_x0000_i1036" type="#_x0000_t75" style="width:450.75pt;height:294pt" o:ole="">
            <v:imagedata r:id="rId45" o:title=""/>
          </v:shape>
          <o:OLEObject Type="Embed" ProgID="Visio.Drawing.11" ShapeID="_x0000_i1036" DrawAspect="Content" ObjectID="_1429946164" r:id="rId46"/>
        </w:object>
      </w:r>
    </w:p>
    <w:p w:rsidR="00FE3EB2" w:rsidRPr="000C7037" w:rsidRDefault="00FE3EB2" w:rsidP="004344AE">
      <w:pPr>
        <w:pStyle w:val="Heading2"/>
      </w:pPr>
      <w:bookmarkStart w:id="23" w:name="_Toc355780513"/>
      <w:r>
        <w:lastRenderedPageBreak/>
        <w:t xml:space="preserve">View the </w:t>
      </w:r>
      <w:r w:rsidR="004344AE">
        <w:t>detailed information of each topic</w:t>
      </w:r>
      <w:r>
        <w:t>:</w:t>
      </w:r>
      <w:bookmarkEnd w:id="23"/>
    </w:p>
    <w:p w:rsidR="00DE1357" w:rsidRDefault="00DE1357" w:rsidP="00DF75CD">
      <w:pPr>
        <w:rPr>
          <w:color w:val="1F497D" w:themeColor="text2"/>
        </w:rPr>
      </w:pPr>
      <w:r w:rsidRPr="00DE1357">
        <w:rPr>
          <w:noProof/>
          <w:color w:val="1F497D" w:themeColor="text2"/>
          <w:lang w:eastAsia="zh-CN"/>
        </w:rPr>
        <w:drawing>
          <wp:inline distT="0" distB="0" distL="0" distR="0" wp14:anchorId="310AA5F7" wp14:editId="008DB8D8">
            <wp:extent cx="5731510" cy="2900658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:rsidR="00CE2A86" w:rsidRDefault="00CE2A86" w:rsidP="005341D8">
      <w:pPr>
        <w:pStyle w:val="Heading1"/>
      </w:pPr>
      <w:bookmarkStart w:id="24" w:name="_Toc355780514"/>
      <w:r>
        <w:t>Glossary of Terms</w:t>
      </w:r>
      <w:bookmarkEnd w:id="24"/>
    </w:p>
    <w:p w:rsidR="001062EE" w:rsidRPr="001062EE" w:rsidRDefault="001062EE" w:rsidP="001062E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2977"/>
        <w:gridCol w:w="5590"/>
      </w:tblGrid>
      <w:tr w:rsidR="00D148FD" w:rsidTr="0004064D">
        <w:tc>
          <w:tcPr>
            <w:tcW w:w="675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No.</w:t>
            </w:r>
          </w:p>
        </w:tc>
        <w:tc>
          <w:tcPr>
            <w:tcW w:w="2977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Term</w:t>
            </w:r>
          </w:p>
        </w:tc>
        <w:tc>
          <w:tcPr>
            <w:tcW w:w="5590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Description</w:t>
            </w:r>
          </w:p>
        </w:tc>
      </w:tr>
      <w:tr w:rsidR="00D148FD" w:rsidTr="0004064D">
        <w:tc>
          <w:tcPr>
            <w:tcW w:w="675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1.</w:t>
            </w:r>
          </w:p>
        </w:tc>
        <w:tc>
          <w:tcPr>
            <w:tcW w:w="2977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Party</w:t>
            </w:r>
          </w:p>
        </w:tc>
        <w:tc>
          <w:tcPr>
            <w:tcW w:w="5590" w:type="dxa"/>
          </w:tcPr>
          <w:p w:rsidR="009C018B" w:rsidRDefault="009C018B" w:rsidP="00DF75CD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A party record describes a person, group or role related to an activity, to the creation, update, or maintenance of a collection, or to the provision of a service.</w:t>
            </w:r>
          </w:p>
          <w:p w:rsidR="009C018B" w:rsidRDefault="007F6A6D" w:rsidP="00DF75CD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For more information: </w:t>
            </w:r>
          </w:p>
          <w:p w:rsidR="00D148FD" w:rsidRDefault="00007EF7" w:rsidP="00DF75CD">
            <w:pPr>
              <w:rPr>
                <w:color w:val="1F497D" w:themeColor="text2"/>
              </w:rPr>
            </w:pPr>
            <w:hyperlink r:id="rId48" w:history="1">
              <w:r w:rsidR="009C018B">
                <w:rPr>
                  <w:rStyle w:val="Hyperlink"/>
                </w:rPr>
                <w:t>http://ands.org.au/guides/cpguide/cpgparty.html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9C018B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2.</w:t>
            </w:r>
          </w:p>
        </w:tc>
        <w:tc>
          <w:tcPr>
            <w:tcW w:w="2977" w:type="dxa"/>
          </w:tcPr>
          <w:p w:rsidR="00D148FD" w:rsidRDefault="00557695" w:rsidP="00557695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Trove Identity Management (TIM) </w:t>
            </w:r>
          </w:p>
        </w:tc>
        <w:tc>
          <w:tcPr>
            <w:tcW w:w="5590" w:type="dxa"/>
          </w:tcPr>
          <w:p w:rsidR="00D148FD" w:rsidRDefault="00557695" w:rsidP="003E2036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TIM enables authorised </w:t>
            </w:r>
            <w:proofErr w:type="gramStart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staff from institutions and organisations who contribute</w:t>
            </w:r>
            <w:proofErr w:type="gramEnd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party records to the NLA Party Infrastructure to manage their unmatched records. Staff using TIM will not necessarily be cataloguers or </w:t>
            </w:r>
            <w:proofErr w:type="spellStart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or</w:t>
            </w:r>
            <w:proofErr w:type="spellEnd"/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other library staff.</w:t>
            </w:r>
          </w:p>
          <w:p w:rsidR="0004064D" w:rsidRDefault="0004064D" w:rsidP="003E2036">
            <w:pP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For more info:</w:t>
            </w:r>
          </w:p>
          <w:p w:rsidR="0004064D" w:rsidRDefault="00007EF7" w:rsidP="003E2036">
            <w:pPr>
              <w:rPr>
                <w:color w:val="1F497D" w:themeColor="text2"/>
              </w:rPr>
            </w:pPr>
            <w:hyperlink r:id="rId49" w:history="1">
              <w:r w:rsidR="0004064D">
                <w:rPr>
                  <w:rStyle w:val="Hyperlink"/>
                </w:rPr>
                <w:t>https://www.nla.gov.au/tim/app/?wicket:bookmarkablePage=:au.gov.nla.dataadmin.pages.LoginPage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9C018B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3. </w:t>
            </w:r>
          </w:p>
        </w:tc>
        <w:tc>
          <w:tcPr>
            <w:tcW w:w="2977" w:type="dxa"/>
          </w:tcPr>
          <w:p w:rsidR="00D148FD" w:rsidRDefault="0004064D" w:rsidP="003E2036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 xml:space="preserve">OAI-PMH </w:t>
            </w:r>
          </w:p>
        </w:tc>
        <w:tc>
          <w:tcPr>
            <w:tcW w:w="5590" w:type="dxa"/>
          </w:tcPr>
          <w:p w:rsidR="00D148FD" w:rsidRDefault="00915B24" w:rsidP="003E2036">
            <w:pPr>
              <w:rPr>
                <w:rFonts w:ascii="Arial" w:hAnsi="Arial" w:cs="Arial"/>
              </w:rPr>
            </w:pPr>
            <w:r w:rsidRPr="00915B24">
              <w:rPr>
                <w:rFonts w:ascii="Arial" w:hAnsi="Arial" w:cs="Arial"/>
              </w:rPr>
              <w:t>The Open Archives Initiative Protocol for Metadata Harvesting (OAI-PMH) is a low-barrier mechanism for repository interoperability.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Style w:val="Emphasis"/>
                <w:rFonts w:ascii="Arial" w:hAnsi="Arial" w:cs="Arial"/>
              </w:rPr>
              <w:t>Data Providers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Fonts w:ascii="Arial" w:hAnsi="Arial" w:cs="Arial"/>
              </w:rPr>
              <w:t>are repositories that expose structured metadata via OAI-PMH.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Style w:val="Emphasis"/>
                <w:rFonts w:ascii="Arial" w:hAnsi="Arial" w:cs="Arial"/>
              </w:rPr>
              <w:t>Service Providers</w:t>
            </w:r>
            <w:r w:rsidRPr="00915B24">
              <w:rPr>
                <w:rStyle w:val="apple-converted-space"/>
                <w:rFonts w:ascii="Arial" w:hAnsi="Arial" w:cs="Arial"/>
              </w:rPr>
              <w:t> </w:t>
            </w:r>
            <w:r w:rsidRPr="00915B24">
              <w:rPr>
                <w:rFonts w:ascii="Arial" w:hAnsi="Arial" w:cs="Arial"/>
              </w:rPr>
              <w:t xml:space="preserve">then make OAI-PMH service requests to harvest that metadata. OAI-PMH is a set of six verbs or services that </w:t>
            </w:r>
            <w:proofErr w:type="gramStart"/>
            <w:r w:rsidRPr="00915B24">
              <w:rPr>
                <w:rFonts w:ascii="Arial" w:hAnsi="Arial" w:cs="Arial"/>
              </w:rPr>
              <w:t>are invoked</w:t>
            </w:r>
            <w:proofErr w:type="gramEnd"/>
            <w:r w:rsidRPr="00915B24">
              <w:rPr>
                <w:rFonts w:ascii="Arial" w:hAnsi="Arial" w:cs="Arial"/>
              </w:rPr>
              <w:t xml:space="preserve"> within HTTP.</w:t>
            </w:r>
          </w:p>
          <w:p w:rsidR="00915B24" w:rsidRDefault="00915B24" w:rsidP="003E203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 more info:</w:t>
            </w:r>
          </w:p>
          <w:p w:rsidR="00915B24" w:rsidRPr="00915B24" w:rsidRDefault="00007EF7" w:rsidP="003E2036">
            <w:pPr>
              <w:rPr>
                <w:rFonts w:ascii="Arial" w:hAnsi="Arial" w:cs="Arial"/>
                <w:color w:val="1F497D" w:themeColor="text2"/>
              </w:rPr>
            </w:pPr>
            <w:hyperlink r:id="rId50" w:history="1">
              <w:r w:rsidR="00915B24">
                <w:rPr>
                  <w:rStyle w:val="Hyperlink"/>
                </w:rPr>
                <w:t>http://www.openarchives.org/pmh/</w:t>
              </w:r>
            </w:hyperlink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04064D">
        <w:tc>
          <w:tcPr>
            <w:tcW w:w="675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977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5590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</w:tbl>
    <w:p w:rsidR="00CE2A86" w:rsidRDefault="00CE2A86" w:rsidP="00DF75CD">
      <w:pPr>
        <w:rPr>
          <w:color w:val="1F497D" w:themeColor="text2"/>
        </w:rPr>
      </w:pPr>
    </w:p>
    <w:p w:rsidR="00CE2A86" w:rsidRPr="00DE1357" w:rsidRDefault="00CE2A86" w:rsidP="00DF75CD">
      <w:pPr>
        <w:rPr>
          <w:color w:val="1F497D" w:themeColor="text2"/>
        </w:rPr>
      </w:pPr>
    </w:p>
    <w:sectPr w:rsidR="00CE2A86" w:rsidRPr="00DE1357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7EF7" w:rsidRDefault="00007EF7" w:rsidP="00C559EB">
      <w:pPr>
        <w:spacing w:after="0" w:line="240" w:lineRule="auto"/>
      </w:pPr>
      <w:r>
        <w:separator/>
      </w:r>
    </w:p>
  </w:endnote>
  <w:endnote w:type="continuationSeparator" w:id="0">
    <w:p w:rsidR="00007EF7" w:rsidRDefault="00007EF7" w:rsidP="00C55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2ED" w:rsidRDefault="009232ED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1C40F9">
      <w:rPr>
        <w:noProof/>
      </w:rPr>
      <w:t>1</w:t>
    </w:r>
    <w:r>
      <w:fldChar w:fldCharType="end"/>
    </w:r>
    <w:r>
      <w:t xml:space="preserve"> of </w:t>
    </w:r>
    <w:fldSimple w:instr=" NUMPAGES   \* MERGEFORMAT ">
      <w:r w:rsidR="001C40F9">
        <w:rPr>
          <w:noProof/>
        </w:rPr>
        <w:t>16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7EF7" w:rsidRDefault="00007EF7" w:rsidP="00C559EB">
      <w:pPr>
        <w:spacing w:after="0" w:line="240" w:lineRule="auto"/>
      </w:pPr>
      <w:r>
        <w:separator/>
      </w:r>
    </w:p>
  </w:footnote>
  <w:footnote w:type="continuationSeparator" w:id="0">
    <w:p w:rsidR="00007EF7" w:rsidRDefault="00007EF7" w:rsidP="00C55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5AAD"/>
    <w:multiLevelType w:val="hybridMultilevel"/>
    <w:tmpl w:val="C60C4C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FE211B"/>
    <w:multiLevelType w:val="hybridMultilevel"/>
    <w:tmpl w:val="8B1631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A069FF"/>
    <w:multiLevelType w:val="hybridMultilevel"/>
    <w:tmpl w:val="AF4EE89C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E0686E"/>
    <w:multiLevelType w:val="hybridMultilevel"/>
    <w:tmpl w:val="FEB614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C06E6E"/>
    <w:multiLevelType w:val="hybridMultilevel"/>
    <w:tmpl w:val="7E10B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2E313C"/>
    <w:multiLevelType w:val="hybridMultilevel"/>
    <w:tmpl w:val="2EBA14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F778CF"/>
    <w:multiLevelType w:val="hybridMultilevel"/>
    <w:tmpl w:val="FF9A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FE5E58"/>
    <w:multiLevelType w:val="hybridMultilevel"/>
    <w:tmpl w:val="F5C058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FB5241"/>
    <w:multiLevelType w:val="hybridMultilevel"/>
    <w:tmpl w:val="C226B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DB7F05"/>
    <w:multiLevelType w:val="hybridMultilevel"/>
    <w:tmpl w:val="600C11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8975D5"/>
    <w:multiLevelType w:val="hybridMultilevel"/>
    <w:tmpl w:val="6624FC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B33534"/>
    <w:multiLevelType w:val="hybridMultilevel"/>
    <w:tmpl w:val="987097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B97B9B"/>
    <w:multiLevelType w:val="hybridMultilevel"/>
    <w:tmpl w:val="60700A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FF63C6"/>
    <w:multiLevelType w:val="hybridMultilevel"/>
    <w:tmpl w:val="B9D239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565A5D"/>
    <w:multiLevelType w:val="hybridMultilevel"/>
    <w:tmpl w:val="098CC154"/>
    <w:lvl w:ilvl="0" w:tplc="0C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5AD440E0"/>
    <w:multiLevelType w:val="hybridMultilevel"/>
    <w:tmpl w:val="1BFC0BD6"/>
    <w:lvl w:ilvl="0" w:tplc="0C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>
    <w:nsid w:val="5CD517F7"/>
    <w:multiLevelType w:val="hybridMultilevel"/>
    <w:tmpl w:val="FEE643A4"/>
    <w:lvl w:ilvl="0" w:tplc="C7885D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551E97"/>
    <w:multiLevelType w:val="hybridMultilevel"/>
    <w:tmpl w:val="7FAC72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D83314"/>
    <w:multiLevelType w:val="hybridMultilevel"/>
    <w:tmpl w:val="C144C50A"/>
    <w:lvl w:ilvl="0" w:tplc="54604C8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9">
    <w:nsid w:val="69E36CD0"/>
    <w:multiLevelType w:val="hybridMultilevel"/>
    <w:tmpl w:val="7ED06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6D7A3467"/>
    <w:multiLevelType w:val="hybridMultilevel"/>
    <w:tmpl w:val="55587FD0"/>
    <w:lvl w:ilvl="0" w:tplc="989AB0C0">
      <w:start w:val="1"/>
      <w:numFmt w:val="lowerLetter"/>
      <w:lvlText w:val="%1."/>
      <w:lvlJc w:val="left"/>
      <w:pPr>
        <w:ind w:left="9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35" w:hanging="360"/>
      </w:pPr>
    </w:lvl>
    <w:lvl w:ilvl="2" w:tplc="0C09001B" w:tentative="1">
      <w:start w:val="1"/>
      <w:numFmt w:val="lowerRoman"/>
      <w:lvlText w:val="%3."/>
      <w:lvlJc w:val="right"/>
      <w:pPr>
        <w:ind w:left="2355" w:hanging="180"/>
      </w:pPr>
    </w:lvl>
    <w:lvl w:ilvl="3" w:tplc="0C09000F" w:tentative="1">
      <w:start w:val="1"/>
      <w:numFmt w:val="decimal"/>
      <w:lvlText w:val="%4."/>
      <w:lvlJc w:val="left"/>
      <w:pPr>
        <w:ind w:left="3075" w:hanging="360"/>
      </w:pPr>
    </w:lvl>
    <w:lvl w:ilvl="4" w:tplc="0C090019" w:tentative="1">
      <w:start w:val="1"/>
      <w:numFmt w:val="lowerLetter"/>
      <w:lvlText w:val="%5."/>
      <w:lvlJc w:val="left"/>
      <w:pPr>
        <w:ind w:left="3795" w:hanging="360"/>
      </w:pPr>
    </w:lvl>
    <w:lvl w:ilvl="5" w:tplc="0C09001B" w:tentative="1">
      <w:start w:val="1"/>
      <w:numFmt w:val="lowerRoman"/>
      <w:lvlText w:val="%6."/>
      <w:lvlJc w:val="right"/>
      <w:pPr>
        <w:ind w:left="4515" w:hanging="180"/>
      </w:pPr>
    </w:lvl>
    <w:lvl w:ilvl="6" w:tplc="0C09000F" w:tentative="1">
      <w:start w:val="1"/>
      <w:numFmt w:val="decimal"/>
      <w:lvlText w:val="%7."/>
      <w:lvlJc w:val="left"/>
      <w:pPr>
        <w:ind w:left="5235" w:hanging="360"/>
      </w:pPr>
    </w:lvl>
    <w:lvl w:ilvl="7" w:tplc="0C090019" w:tentative="1">
      <w:start w:val="1"/>
      <w:numFmt w:val="lowerLetter"/>
      <w:lvlText w:val="%8."/>
      <w:lvlJc w:val="left"/>
      <w:pPr>
        <w:ind w:left="5955" w:hanging="360"/>
      </w:pPr>
    </w:lvl>
    <w:lvl w:ilvl="8" w:tplc="0C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1">
    <w:nsid w:val="6F9C053F"/>
    <w:multiLevelType w:val="hybridMultilevel"/>
    <w:tmpl w:val="F5729F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517C30"/>
    <w:multiLevelType w:val="hybridMultilevel"/>
    <w:tmpl w:val="06A404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9"/>
  </w:num>
  <w:num w:numId="4">
    <w:abstractNumId w:val="5"/>
  </w:num>
  <w:num w:numId="5">
    <w:abstractNumId w:val="4"/>
  </w:num>
  <w:num w:numId="6">
    <w:abstractNumId w:val="17"/>
  </w:num>
  <w:num w:numId="7">
    <w:abstractNumId w:val="10"/>
  </w:num>
  <w:num w:numId="8">
    <w:abstractNumId w:val="13"/>
  </w:num>
  <w:num w:numId="9">
    <w:abstractNumId w:val="22"/>
  </w:num>
  <w:num w:numId="10">
    <w:abstractNumId w:val="0"/>
  </w:num>
  <w:num w:numId="11">
    <w:abstractNumId w:val="15"/>
  </w:num>
  <w:num w:numId="12">
    <w:abstractNumId w:val="3"/>
  </w:num>
  <w:num w:numId="13">
    <w:abstractNumId w:val="11"/>
  </w:num>
  <w:num w:numId="14">
    <w:abstractNumId w:val="8"/>
  </w:num>
  <w:num w:numId="15">
    <w:abstractNumId w:val="6"/>
  </w:num>
  <w:num w:numId="16">
    <w:abstractNumId w:val="18"/>
  </w:num>
  <w:num w:numId="17">
    <w:abstractNumId w:val="14"/>
  </w:num>
  <w:num w:numId="18">
    <w:abstractNumId w:val="20"/>
  </w:num>
  <w:num w:numId="19">
    <w:abstractNumId w:val="2"/>
  </w:num>
  <w:num w:numId="20">
    <w:abstractNumId w:val="19"/>
  </w:num>
  <w:num w:numId="21">
    <w:abstractNumId w:val="16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AU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60"/>
    <w:rsid w:val="00004402"/>
    <w:rsid w:val="00007EF7"/>
    <w:rsid w:val="00012E72"/>
    <w:rsid w:val="000163BD"/>
    <w:rsid w:val="00016F4D"/>
    <w:rsid w:val="00017F1C"/>
    <w:rsid w:val="000237C5"/>
    <w:rsid w:val="00030F5C"/>
    <w:rsid w:val="00031062"/>
    <w:rsid w:val="00031A9F"/>
    <w:rsid w:val="00034CE2"/>
    <w:rsid w:val="0004064D"/>
    <w:rsid w:val="00050EB8"/>
    <w:rsid w:val="00051064"/>
    <w:rsid w:val="000604FD"/>
    <w:rsid w:val="000605F9"/>
    <w:rsid w:val="00061087"/>
    <w:rsid w:val="000610A6"/>
    <w:rsid w:val="000614A5"/>
    <w:rsid w:val="000709F6"/>
    <w:rsid w:val="00072BDA"/>
    <w:rsid w:val="00076097"/>
    <w:rsid w:val="000801D3"/>
    <w:rsid w:val="000826A9"/>
    <w:rsid w:val="000858C0"/>
    <w:rsid w:val="00085ED8"/>
    <w:rsid w:val="00091094"/>
    <w:rsid w:val="000942BA"/>
    <w:rsid w:val="000A0E21"/>
    <w:rsid w:val="000A1598"/>
    <w:rsid w:val="000A1A98"/>
    <w:rsid w:val="000A60E8"/>
    <w:rsid w:val="000A7900"/>
    <w:rsid w:val="000A7B99"/>
    <w:rsid w:val="000B3771"/>
    <w:rsid w:val="000B4D09"/>
    <w:rsid w:val="000B4FB9"/>
    <w:rsid w:val="000C0D9D"/>
    <w:rsid w:val="000C5F2C"/>
    <w:rsid w:val="000C7037"/>
    <w:rsid w:val="000D1040"/>
    <w:rsid w:val="000D6B44"/>
    <w:rsid w:val="000E4F30"/>
    <w:rsid w:val="000E5E83"/>
    <w:rsid w:val="000E793E"/>
    <w:rsid w:val="000E7EEA"/>
    <w:rsid w:val="000F0E47"/>
    <w:rsid w:val="000F0FC5"/>
    <w:rsid w:val="000F16BB"/>
    <w:rsid w:val="000F1ADE"/>
    <w:rsid w:val="000F34EE"/>
    <w:rsid w:val="000F3F99"/>
    <w:rsid w:val="000F44F3"/>
    <w:rsid w:val="00100457"/>
    <w:rsid w:val="00102A1C"/>
    <w:rsid w:val="0010450E"/>
    <w:rsid w:val="001062EE"/>
    <w:rsid w:val="00106A8F"/>
    <w:rsid w:val="00107395"/>
    <w:rsid w:val="00110E18"/>
    <w:rsid w:val="00115356"/>
    <w:rsid w:val="001165D8"/>
    <w:rsid w:val="00121648"/>
    <w:rsid w:val="0012443B"/>
    <w:rsid w:val="0013426A"/>
    <w:rsid w:val="0013496F"/>
    <w:rsid w:val="00142493"/>
    <w:rsid w:val="00145AD1"/>
    <w:rsid w:val="0015099B"/>
    <w:rsid w:val="00151028"/>
    <w:rsid w:val="0015284C"/>
    <w:rsid w:val="001557EC"/>
    <w:rsid w:val="0015580B"/>
    <w:rsid w:val="00155997"/>
    <w:rsid w:val="0016137A"/>
    <w:rsid w:val="00162322"/>
    <w:rsid w:val="00162D35"/>
    <w:rsid w:val="00163844"/>
    <w:rsid w:val="00165EDE"/>
    <w:rsid w:val="00176017"/>
    <w:rsid w:val="00182F69"/>
    <w:rsid w:val="0019686B"/>
    <w:rsid w:val="001A1DC7"/>
    <w:rsid w:val="001A5598"/>
    <w:rsid w:val="001A7FCE"/>
    <w:rsid w:val="001B3D28"/>
    <w:rsid w:val="001B49E4"/>
    <w:rsid w:val="001B64D4"/>
    <w:rsid w:val="001C0FB1"/>
    <w:rsid w:val="001C3502"/>
    <w:rsid w:val="001C3AFE"/>
    <w:rsid w:val="001C40F9"/>
    <w:rsid w:val="001C46C4"/>
    <w:rsid w:val="001C6176"/>
    <w:rsid w:val="001C6415"/>
    <w:rsid w:val="001D09DA"/>
    <w:rsid w:val="001D2BDF"/>
    <w:rsid w:val="001D306B"/>
    <w:rsid w:val="001E2C8B"/>
    <w:rsid w:val="001E50D7"/>
    <w:rsid w:val="001F1CE3"/>
    <w:rsid w:val="001F2D09"/>
    <w:rsid w:val="001F6F2E"/>
    <w:rsid w:val="0020253B"/>
    <w:rsid w:val="00202FE2"/>
    <w:rsid w:val="00210105"/>
    <w:rsid w:val="00211346"/>
    <w:rsid w:val="00216626"/>
    <w:rsid w:val="00231EDE"/>
    <w:rsid w:val="00232124"/>
    <w:rsid w:val="00237E81"/>
    <w:rsid w:val="00240611"/>
    <w:rsid w:val="00245BA1"/>
    <w:rsid w:val="00246231"/>
    <w:rsid w:val="002530E3"/>
    <w:rsid w:val="00253E2B"/>
    <w:rsid w:val="00261FEC"/>
    <w:rsid w:val="00262C73"/>
    <w:rsid w:val="00265B3A"/>
    <w:rsid w:val="00265C7D"/>
    <w:rsid w:val="00273D8E"/>
    <w:rsid w:val="00274738"/>
    <w:rsid w:val="00275E98"/>
    <w:rsid w:val="00280B70"/>
    <w:rsid w:val="002819C3"/>
    <w:rsid w:val="002821D7"/>
    <w:rsid w:val="00283C6A"/>
    <w:rsid w:val="00285455"/>
    <w:rsid w:val="00294758"/>
    <w:rsid w:val="00296129"/>
    <w:rsid w:val="00297723"/>
    <w:rsid w:val="002A0EAD"/>
    <w:rsid w:val="002A4C3E"/>
    <w:rsid w:val="002A50C8"/>
    <w:rsid w:val="002A7E60"/>
    <w:rsid w:val="002B3098"/>
    <w:rsid w:val="002B360B"/>
    <w:rsid w:val="002C3756"/>
    <w:rsid w:val="002C4A8E"/>
    <w:rsid w:val="002D1881"/>
    <w:rsid w:val="002D55F9"/>
    <w:rsid w:val="002D63BD"/>
    <w:rsid w:val="002E63BE"/>
    <w:rsid w:val="002F4D80"/>
    <w:rsid w:val="002F6D95"/>
    <w:rsid w:val="002F76DE"/>
    <w:rsid w:val="002F7F21"/>
    <w:rsid w:val="003000A8"/>
    <w:rsid w:val="00301726"/>
    <w:rsid w:val="003131E1"/>
    <w:rsid w:val="00314051"/>
    <w:rsid w:val="00316C82"/>
    <w:rsid w:val="00316D5A"/>
    <w:rsid w:val="0031785F"/>
    <w:rsid w:val="00320574"/>
    <w:rsid w:val="003210C1"/>
    <w:rsid w:val="003269D8"/>
    <w:rsid w:val="00334AA0"/>
    <w:rsid w:val="00337D8B"/>
    <w:rsid w:val="00340203"/>
    <w:rsid w:val="003521C4"/>
    <w:rsid w:val="00354532"/>
    <w:rsid w:val="00361EDC"/>
    <w:rsid w:val="00362659"/>
    <w:rsid w:val="0037006F"/>
    <w:rsid w:val="003705A5"/>
    <w:rsid w:val="00371F1C"/>
    <w:rsid w:val="003869EB"/>
    <w:rsid w:val="00393A69"/>
    <w:rsid w:val="003A2725"/>
    <w:rsid w:val="003A3637"/>
    <w:rsid w:val="003A7992"/>
    <w:rsid w:val="003B6D2A"/>
    <w:rsid w:val="003B7A0B"/>
    <w:rsid w:val="003C59F5"/>
    <w:rsid w:val="003D249B"/>
    <w:rsid w:val="003D300C"/>
    <w:rsid w:val="003D41BC"/>
    <w:rsid w:val="003D515F"/>
    <w:rsid w:val="003E2D87"/>
    <w:rsid w:val="003E67D9"/>
    <w:rsid w:val="003F17DB"/>
    <w:rsid w:val="003F399A"/>
    <w:rsid w:val="003F508E"/>
    <w:rsid w:val="003F6142"/>
    <w:rsid w:val="003F6B35"/>
    <w:rsid w:val="00400010"/>
    <w:rsid w:val="00400357"/>
    <w:rsid w:val="0040699E"/>
    <w:rsid w:val="004110F1"/>
    <w:rsid w:val="00411D92"/>
    <w:rsid w:val="00411EBD"/>
    <w:rsid w:val="00413C31"/>
    <w:rsid w:val="00415323"/>
    <w:rsid w:val="00416080"/>
    <w:rsid w:val="004232A2"/>
    <w:rsid w:val="00432774"/>
    <w:rsid w:val="004344AE"/>
    <w:rsid w:val="0043682B"/>
    <w:rsid w:val="0043714A"/>
    <w:rsid w:val="00440F20"/>
    <w:rsid w:val="004460DB"/>
    <w:rsid w:val="00446B37"/>
    <w:rsid w:val="004472D1"/>
    <w:rsid w:val="004527E6"/>
    <w:rsid w:val="00454279"/>
    <w:rsid w:val="00463B0F"/>
    <w:rsid w:val="00471DD5"/>
    <w:rsid w:val="0047542D"/>
    <w:rsid w:val="00480010"/>
    <w:rsid w:val="004869EA"/>
    <w:rsid w:val="00494E8A"/>
    <w:rsid w:val="00496820"/>
    <w:rsid w:val="0049734A"/>
    <w:rsid w:val="004A0482"/>
    <w:rsid w:val="004A0E0E"/>
    <w:rsid w:val="004B0348"/>
    <w:rsid w:val="004B0DAC"/>
    <w:rsid w:val="004B2974"/>
    <w:rsid w:val="004B4B61"/>
    <w:rsid w:val="004B57E3"/>
    <w:rsid w:val="004B5D81"/>
    <w:rsid w:val="004C0D57"/>
    <w:rsid w:val="004C32A2"/>
    <w:rsid w:val="004C49C9"/>
    <w:rsid w:val="004D0C49"/>
    <w:rsid w:val="004D4B83"/>
    <w:rsid w:val="004D6CCE"/>
    <w:rsid w:val="004D79D3"/>
    <w:rsid w:val="004E2109"/>
    <w:rsid w:val="004F02F4"/>
    <w:rsid w:val="004F27B0"/>
    <w:rsid w:val="004F3CBE"/>
    <w:rsid w:val="004F66D1"/>
    <w:rsid w:val="004F6B56"/>
    <w:rsid w:val="00500517"/>
    <w:rsid w:val="00501E53"/>
    <w:rsid w:val="00503FA0"/>
    <w:rsid w:val="00507D81"/>
    <w:rsid w:val="00511052"/>
    <w:rsid w:val="005112DD"/>
    <w:rsid w:val="005124F0"/>
    <w:rsid w:val="00513618"/>
    <w:rsid w:val="00513906"/>
    <w:rsid w:val="005156C7"/>
    <w:rsid w:val="00516046"/>
    <w:rsid w:val="00520722"/>
    <w:rsid w:val="00525ADD"/>
    <w:rsid w:val="00526435"/>
    <w:rsid w:val="00526772"/>
    <w:rsid w:val="00530EA1"/>
    <w:rsid w:val="00532C23"/>
    <w:rsid w:val="00532D53"/>
    <w:rsid w:val="005341D8"/>
    <w:rsid w:val="00537AE6"/>
    <w:rsid w:val="00537FD1"/>
    <w:rsid w:val="005404D6"/>
    <w:rsid w:val="00541770"/>
    <w:rsid w:val="005417B3"/>
    <w:rsid w:val="00543068"/>
    <w:rsid w:val="00543428"/>
    <w:rsid w:val="00557695"/>
    <w:rsid w:val="005578CF"/>
    <w:rsid w:val="00561CF9"/>
    <w:rsid w:val="005624D7"/>
    <w:rsid w:val="005713F7"/>
    <w:rsid w:val="00573520"/>
    <w:rsid w:val="005779B9"/>
    <w:rsid w:val="00583042"/>
    <w:rsid w:val="0058377F"/>
    <w:rsid w:val="005853BB"/>
    <w:rsid w:val="005869B2"/>
    <w:rsid w:val="00586D60"/>
    <w:rsid w:val="00587A76"/>
    <w:rsid w:val="0059106F"/>
    <w:rsid w:val="00591883"/>
    <w:rsid w:val="005934F6"/>
    <w:rsid w:val="00594726"/>
    <w:rsid w:val="005A35D9"/>
    <w:rsid w:val="005A626F"/>
    <w:rsid w:val="005B7673"/>
    <w:rsid w:val="005C079F"/>
    <w:rsid w:val="005C489D"/>
    <w:rsid w:val="005C7323"/>
    <w:rsid w:val="005C7F51"/>
    <w:rsid w:val="005D045F"/>
    <w:rsid w:val="005D131B"/>
    <w:rsid w:val="005D22CB"/>
    <w:rsid w:val="005D2586"/>
    <w:rsid w:val="005D3FF3"/>
    <w:rsid w:val="005D6C2E"/>
    <w:rsid w:val="005E01FA"/>
    <w:rsid w:val="005E5F09"/>
    <w:rsid w:val="005E675F"/>
    <w:rsid w:val="005E7525"/>
    <w:rsid w:val="005F034E"/>
    <w:rsid w:val="005F3517"/>
    <w:rsid w:val="005F4E7C"/>
    <w:rsid w:val="005F720E"/>
    <w:rsid w:val="0060197D"/>
    <w:rsid w:val="00605EF9"/>
    <w:rsid w:val="006079D7"/>
    <w:rsid w:val="00611CE7"/>
    <w:rsid w:val="00612615"/>
    <w:rsid w:val="00612EA0"/>
    <w:rsid w:val="00614FE0"/>
    <w:rsid w:val="00617D69"/>
    <w:rsid w:val="006207FC"/>
    <w:rsid w:val="00626A23"/>
    <w:rsid w:val="00635CA5"/>
    <w:rsid w:val="00635DC2"/>
    <w:rsid w:val="006427E7"/>
    <w:rsid w:val="006475BB"/>
    <w:rsid w:val="0064761F"/>
    <w:rsid w:val="0065259A"/>
    <w:rsid w:val="00654964"/>
    <w:rsid w:val="00662FB1"/>
    <w:rsid w:val="0066338A"/>
    <w:rsid w:val="00666D5D"/>
    <w:rsid w:val="006701A0"/>
    <w:rsid w:val="00682A02"/>
    <w:rsid w:val="0068765D"/>
    <w:rsid w:val="00692366"/>
    <w:rsid w:val="00695FAE"/>
    <w:rsid w:val="0069623C"/>
    <w:rsid w:val="006A2BC6"/>
    <w:rsid w:val="006A318B"/>
    <w:rsid w:val="006A4457"/>
    <w:rsid w:val="006A63D1"/>
    <w:rsid w:val="006B2A03"/>
    <w:rsid w:val="006B3616"/>
    <w:rsid w:val="006B4189"/>
    <w:rsid w:val="006B5D47"/>
    <w:rsid w:val="006C7421"/>
    <w:rsid w:val="006D1397"/>
    <w:rsid w:val="006E01FE"/>
    <w:rsid w:val="006E09C4"/>
    <w:rsid w:val="006E1C30"/>
    <w:rsid w:val="006E2ECB"/>
    <w:rsid w:val="006F0E61"/>
    <w:rsid w:val="006F37D4"/>
    <w:rsid w:val="006F6942"/>
    <w:rsid w:val="007001E9"/>
    <w:rsid w:val="00702028"/>
    <w:rsid w:val="00706E3B"/>
    <w:rsid w:val="00707D96"/>
    <w:rsid w:val="00712D50"/>
    <w:rsid w:val="0071600D"/>
    <w:rsid w:val="0071624D"/>
    <w:rsid w:val="00717EF7"/>
    <w:rsid w:val="00725406"/>
    <w:rsid w:val="007305EB"/>
    <w:rsid w:val="00730E2E"/>
    <w:rsid w:val="00735131"/>
    <w:rsid w:val="00735704"/>
    <w:rsid w:val="00735A4E"/>
    <w:rsid w:val="0073635D"/>
    <w:rsid w:val="00737C65"/>
    <w:rsid w:val="00744199"/>
    <w:rsid w:val="007472F8"/>
    <w:rsid w:val="00747AAB"/>
    <w:rsid w:val="00750F33"/>
    <w:rsid w:val="00755D18"/>
    <w:rsid w:val="0075744D"/>
    <w:rsid w:val="00760398"/>
    <w:rsid w:val="00764261"/>
    <w:rsid w:val="00776D95"/>
    <w:rsid w:val="00784452"/>
    <w:rsid w:val="00785D53"/>
    <w:rsid w:val="007862F3"/>
    <w:rsid w:val="0079139C"/>
    <w:rsid w:val="0079195E"/>
    <w:rsid w:val="00797613"/>
    <w:rsid w:val="007A3804"/>
    <w:rsid w:val="007A4402"/>
    <w:rsid w:val="007A49F7"/>
    <w:rsid w:val="007B6743"/>
    <w:rsid w:val="007B6990"/>
    <w:rsid w:val="007B74C9"/>
    <w:rsid w:val="007C035B"/>
    <w:rsid w:val="007C0D13"/>
    <w:rsid w:val="007C2CE5"/>
    <w:rsid w:val="007C5316"/>
    <w:rsid w:val="007C68DA"/>
    <w:rsid w:val="007D3393"/>
    <w:rsid w:val="007D4E5A"/>
    <w:rsid w:val="007E096B"/>
    <w:rsid w:val="007E70AE"/>
    <w:rsid w:val="007F1ACA"/>
    <w:rsid w:val="007F30AE"/>
    <w:rsid w:val="007F4130"/>
    <w:rsid w:val="007F6A6D"/>
    <w:rsid w:val="00801299"/>
    <w:rsid w:val="008035A2"/>
    <w:rsid w:val="0080424E"/>
    <w:rsid w:val="00804FE3"/>
    <w:rsid w:val="00807C15"/>
    <w:rsid w:val="00810696"/>
    <w:rsid w:val="00811233"/>
    <w:rsid w:val="00815C11"/>
    <w:rsid w:val="00820DE3"/>
    <w:rsid w:val="0082317E"/>
    <w:rsid w:val="008327A8"/>
    <w:rsid w:val="00836D39"/>
    <w:rsid w:val="008411D1"/>
    <w:rsid w:val="00844101"/>
    <w:rsid w:val="00850776"/>
    <w:rsid w:val="00850D7F"/>
    <w:rsid w:val="00855F2D"/>
    <w:rsid w:val="00857E7D"/>
    <w:rsid w:val="00865EA6"/>
    <w:rsid w:val="008665F6"/>
    <w:rsid w:val="00872623"/>
    <w:rsid w:val="00872A98"/>
    <w:rsid w:val="0087543B"/>
    <w:rsid w:val="0088635D"/>
    <w:rsid w:val="00892B20"/>
    <w:rsid w:val="00893253"/>
    <w:rsid w:val="008A1433"/>
    <w:rsid w:val="008A2319"/>
    <w:rsid w:val="008A462B"/>
    <w:rsid w:val="008A596E"/>
    <w:rsid w:val="008B13F1"/>
    <w:rsid w:val="008B2A40"/>
    <w:rsid w:val="008B4D69"/>
    <w:rsid w:val="008B4F38"/>
    <w:rsid w:val="008C28A4"/>
    <w:rsid w:val="008C3113"/>
    <w:rsid w:val="008C31DB"/>
    <w:rsid w:val="008C45E7"/>
    <w:rsid w:val="008C7727"/>
    <w:rsid w:val="008C7A08"/>
    <w:rsid w:val="008D0FBF"/>
    <w:rsid w:val="008D2ED3"/>
    <w:rsid w:val="008D3450"/>
    <w:rsid w:val="008D3E85"/>
    <w:rsid w:val="008D5464"/>
    <w:rsid w:val="008D7ED5"/>
    <w:rsid w:val="008E4F6A"/>
    <w:rsid w:val="008F4D5A"/>
    <w:rsid w:val="008F5FB4"/>
    <w:rsid w:val="008F7FBE"/>
    <w:rsid w:val="00901882"/>
    <w:rsid w:val="00911583"/>
    <w:rsid w:val="0091224C"/>
    <w:rsid w:val="00913AEF"/>
    <w:rsid w:val="009149D9"/>
    <w:rsid w:val="00915B24"/>
    <w:rsid w:val="00917992"/>
    <w:rsid w:val="00921CF6"/>
    <w:rsid w:val="009232ED"/>
    <w:rsid w:val="00936971"/>
    <w:rsid w:val="00941092"/>
    <w:rsid w:val="00942143"/>
    <w:rsid w:val="0094527D"/>
    <w:rsid w:val="00947D2F"/>
    <w:rsid w:val="009554AA"/>
    <w:rsid w:val="009566B0"/>
    <w:rsid w:val="00957B33"/>
    <w:rsid w:val="00961201"/>
    <w:rsid w:val="009649B7"/>
    <w:rsid w:val="00967638"/>
    <w:rsid w:val="009712E4"/>
    <w:rsid w:val="0097167D"/>
    <w:rsid w:val="00971EF3"/>
    <w:rsid w:val="009759C2"/>
    <w:rsid w:val="0097771F"/>
    <w:rsid w:val="00980D1F"/>
    <w:rsid w:val="00993E58"/>
    <w:rsid w:val="00994B29"/>
    <w:rsid w:val="00995352"/>
    <w:rsid w:val="00995554"/>
    <w:rsid w:val="009A0296"/>
    <w:rsid w:val="009A0E06"/>
    <w:rsid w:val="009A2F59"/>
    <w:rsid w:val="009A3D6C"/>
    <w:rsid w:val="009B08C0"/>
    <w:rsid w:val="009B2B15"/>
    <w:rsid w:val="009B5214"/>
    <w:rsid w:val="009C018B"/>
    <w:rsid w:val="009C16F9"/>
    <w:rsid w:val="009C6D9E"/>
    <w:rsid w:val="009C7B08"/>
    <w:rsid w:val="009D0128"/>
    <w:rsid w:val="009E043A"/>
    <w:rsid w:val="009E12B1"/>
    <w:rsid w:val="009E6242"/>
    <w:rsid w:val="009F573A"/>
    <w:rsid w:val="009F6F83"/>
    <w:rsid w:val="00A041DA"/>
    <w:rsid w:val="00A0724F"/>
    <w:rsid w:val="00A12ADD"/>
    <w:rsid w:val="00A13BC4"/>
    <w:rsid w:val="00A14CC1"/>
    <w:rsid w:val="00A14CD9"/>
    <w:rsid w:val="00A20845"/>
    <w:rsid w:val="00A21113"/>
    <w:rsid w:val="00A21230"/>
    <w:rsid w:val="00A26E6B"/>
    <w:rsid w:val="00A27BBC"/>
    <w:rsid w:val="00A3562F"/>
    <w:rsid w:val="00A37D80"/>
    <w:rsid w:val="00A4428A"/>
    <w:rsid w:val="00A44D28"/>
    <w:rsid w:val="00A44EEC"/>
    <w:rsid w:val="00A5125F"/>
    <w:rsid w:val="00A562D3"/>
    <w:rsid w:val="00A565B8"/>
    <w:rsid w:val="00A60C66"/>
    <w:rsid w:val="00A62A6C"/>
    <w:rsid w:val="00A73DA9"/>
    <w:rsid w:val="00A81365"/>
    <w:rsid w:val="00A90C37"/>
    <w:rsid w:val="00A92B43"/>
    <w:rsid w:val="00A93B30"/>
    <w:rsid w:val="00A94A35"/>
    <w:rsid w:val="00AA02E1"/>
    <w:rsid w:val="00AA08E7"/>
    <w:rsid w:val="00AA1264"/>
    <w:rsid w:val="00AA2FB9"/>
    <w:rsid w:val="00AA41D8"/>
    <w:rsid w:val="00AA60B4"/>
    <w:rsid w:val="00AA71FF"/>
    <w:rsid w:val="00AB2062"/>
    <w:rsid w:val="00AB64CC"/>
    <w:rsid w:val="00AB79C7"/>
    <w:rsid w:val="00AC1A2B"/>
    <w:rsid w:val="00AC1EF2"/>
    <w:rsid w:val="00AC3031"/>
    <w:rsid w:val="00AC322C"/>
    <w:rsid w:val="00AC6E70"/>
    <w:rsid w:val="00AD3638"/>
    <w:rsid w:val="00AD4321"/>
    <w:rsid w:val="00AD77C4"/>
    <w:rsid w:val="00AE2148"/>
    <w:rsid w:val="00AE5B2F"/>
    <w:rsid w:val="00AE6FB0"/>
    <w:rsid w:val="00AF26D5"/>
    <w:rsid w:val="00AF297C"/>
    <w:rsid w:val="00AF4963"/>
    <w:rsid w:val="00B00029"/>
    <w:rsid w:val="00B00036"/>
    <w:rsid w:val="00B02591"/>
    <w:rsid w:val="00B058D9"/>
    <w:rsid w:val="00B06058"/>
    <w:rsid w:val="00B12B9B"/>
    <w:rsid w:val="00B14F05"/>
    <w:rsid w:val="00B16214"/>
    <w:rsid w:val="00B164D8"/>
    <w:rsid w:val="00B16AD5"/>
    <w:rsid w:val="00B23ED8"/>
    <w:rsid w:val="00B24061"/>
    <w:rsid w:val="00B246E0"/>
    <w:rsid w:val="00B314D5"/>
    <w:rsid w:val="00B340FB"/>
    <w:rsid w:val="00B43465"/>
    <w:rsid w:val="00B456DD"/>
    <w:rsid w:val="00B53259"/>
    <w:rsid w:val="00B572E2"/>
    <w:rsid w:val="00B574A7"/>
    <w:rsid w:val="00B65D5C"/>
    <w:rsid w:val="00B67B94"/>
    <w:rsid w:val="00B71AF0"/>
    <w:rsid w:val="00B817FB"/>
    <w:rsid w:val="00B84345"/>
    <w:rsid w:val="00BA2A25"/>
    <w:rsid w:val="00BB6844"/>
    <w:rsid w:val="00BC2573"/>
    <w:rsid w:val="00BC2A31"/>
    <w:rsid w:val="00BC4B4F"/>
    <w:rsid w:val="00BC6CBB"/>
    <w:rsid w:val="00BC705F"/>
    <w:rsid w:val="00BD1BFB"/>
    <w:rsid w:val="00BD47B4"/>
    <w:rsid w:val="00BD4A66"/>
    <w:rsid w:val="00BE2BC1"/>
    <w:rsid w:val="00BE42E1"/>
    <w:rsid w:val="00BE5953"/>
    <w:rsid w:val="00BF0F31"/>
    <w:rsid w:val="00BF27DE"/>
    <w:rsid w:val="00BF344E"/>
    <w:rsid w:val="00BF49F4"/>
    <w:rsid w:val="00C01191"/>
    <w:rsid w:val="00C014AB"/>
    <w:rsid w:val="00C03475"/>
    <w:rsid w:val="00C05514"/>
    <w:rsid w:val="00C067EB"/>
    <w:rsid w:val="00C068F3"/>
    <w:rsid w:val="00C2199E"/>
    <w:rsid w:val="00C2717C"/>
    <w:rsid w:val="00C33E8A"/>
    <w:rsid w:val="00C4330B"/>
    <w:rsid w:val="00C45262"/>
    <w:rsid w:val="00C45F3C"/>
    <w:rsid w:val="00C552C6"/>
    <w:rsid w:val="00C559EB"/>
    <w:rsid w:val="00C56A72"/>
    <w:rsid w:val="00C56D57"/>
    <w:rsid w:val="00C56D5D"/>
    <w:rsid w:val="00C5745F"/>
    <w:rsid w:val="00C66178"/>
    <w:rsid w:val="00C702A7"/>
    <w:rsid w:val="00C7045F"/>
    <w:rsid w:val="00C70846"/>
    <w:rsid w:val="00C7093F"/>
    <w:rsid w:val="00C70B3E"/>
    <w:rsid w:val="00C7581A"/>
    <w:rsid w:val="00C75F11"/>
    <w:rsid w:val="00C83B75"/>
    <w:rsid w:val="00C84C26"/>
    <w:rsid w:val="00C87CD2"/>
    <w:rsid w:val="00C91200"/>
    <w:rsid w:val="00C937F1"/>
    <w:rsid w:val="00C950FA"/>
    <w:rsid w:val="00CA133C"/>
    <w:rsid w:val="00CA6A2A"/>
    <w:rsid w:val="00CA79F6"/>
    <w:rsid w:val="00CB0657"/>
    <w:rsid w:val="00CD1100"/>
    <w:rsid w:val="00CD2898"/>
    <w:rsid w:val="00CD2C9A"/>
    <w:rsid w:val="00CD563B"/>
    <w:rsid w:val="00CE15B0"/>
    <w:rsid w:val="00CE2A86"/>
    <w:rsid w:val="00CE2DC5"/>
    <w:rsid w:val="00CE55F0"/>
    <w:rsid w:val="00CE7788"/>
    <w:rsid w:val="00CF0F99"/>
    <w:rsid w:val="00CF4EFA"/>
    <w:rsid w:val="00CF56E5"/>
    <w:rsid w:val="00D10437"/>
    <w:rsid w:val="00D148FD"/>
    <w:rsid w:val="00D23783"/>
    <w:rsid w:val="00D23906"/>
    <w:rsid w:val="00D249D8"/>
    <w:rsid w:val="00D27AE7"/>
    <w:rsid w:val="00D31E79"/>
    <w:rsid w:val="00D3258D"/>
    <w:rsid w:val="00D3411E"/>
    <w:rsid w:val="00D347D1"/>
    <w:rsid w:val="00D34CFF"/>
    <w:rsid w:val="00D363EB"/>
    <w:rsid w:val="00D37E2E"/>
    <w:rsid w:val="00D44A8C"/>
    <w:rsid w:val="00D464EF"/>
    <w:rsid w:val="00D55320"/>
    <w:rsid w:val="00D564C2"/>
    <w:rsid w:val="00D56EEE"/>
    <w:rsid w:val="00D62907"/>
    <w:rsid w:val="00D6392B"/>
    <w:rsid w:val="00D63AB2"/>
    <w:rsid w:val="00D63D18"/>
    <w:rsid w:val="00D65BED"/>
    <w:rsid w:val="00D72D70"/>
    <w:rsid w:val="00D74AB1"/>
    <w:rsid w:val="00D763F6"/>
    <w:rsid w:val="00D76D9F"/>
    <w:rsid w:val="00D773FE"/>
    <w:rsid w:val="00D77C51"/>
    <w:rsid w:val="00D77D8D"/>
    <w:rsid w:val="00D82569"/>
    <w:rsid w:val="00D924F3"/>
    <w:rsid w:val="00D92F4E"/>
    <w:rsid w:val="00D951B1"/>
    <w:rsid w:val="00D96946"/>
    <w:rsid w:val="00DA1DC6"/>
    <w:rsid w:val="00DA2232"/>
    <w:rsid w:val="00DA55F2"/>
    <w:rsid w:val="00DA71CA"/>
    <w:rsid w:val="00DB6682"/>
    <w:rsid w:val="00DB7C31"/>
    <w:rsid w:val="00DC0C5E"/>
    <w:rsid w:val="00DC0DCE"/>
    <w:rsid w:val="00DC21CC"/>
    <w:rsid w:val="00DC3135"/>
    <w:rsid w:val="00DD15BF"/>
    <w:rsid w:val="00DD1B73"/>
    <w:rsid w:val="00DD301E"/>
    <w:rsid w:val="00DD3E94"/>
    <w:rsid w:val="00DD40B7"/>
    <w:rsid w:val="00DD502B"/>
    <w:rsid w:val="00DE05A6"/>
    <w:rsid w:val="00DE1357"/>
    <w:rsid w:val="00DE1DE5"/>
    <w:rsid w:val="00DE2503"/>
    <w:rsid w:val="00DE4596"/>
    <w:rsid w:val="00DF103C"/>
    <w:rsid w:val="00DF2015"/>
    <w:rsid w:val="00DF75CD"/>
    <w:rsid w:val="00E00D3A"/>
    <w:rsid w:val="00E05137"/>
    <w:rsid w:val="00E05887"/>
    <w:rsid w:val="00E122A8"/>
    <w:rsid w:val="00E12C22"/>
    <w:rsid w:val="00E13BDA"/>
    <w:rsid w:val="00E15785"/>
    <w:rsid w:val="00E21DD4"/>
    <w:rsid w:val="00E248E5"/>
    <w:rsid w:val="00E2661E"/>
    <w:rsid w:val="00E26BB3"/>
    <w:rsid w:val="00E27A19"/>
    <w:rsid w:val="00E27CD3"/>
    <w:rsid w:val="00E32377"/>
    <w:rsid w:val="00E35C8F"/>
    <w:rsid w:val="00E374B9"/>
    <w:rsid w:val="00E407A5"/>
    <w:rsid w:val="00E40F6F"/>
    <w:rsid w:val="00E41F57"/>
    <w:rsid w:val="00E424CE"/>
    <w:rsid w:val="00E4387A"/>
    <w:rsid w:val="00E4493C"/>
    <w:rsid w:val="00E44E6F"/>
    <w:rsid w:val="00E512C3"/>
    <w:rsid w:val="00E51481"/>
    <w:rsid w:val="00E54A26"/>
    <w:rsid w:val="00E55662"/>
    <w:rsid w:val="00E62503"/>
    <w:rsid w:val="00E65801"/>
    <w:rsid w:val="00E73360"/>
    <w:rsid w:val="00E80AFC"/>
    <w:rsid w:val="00E83CE5"/>
    <w:rsid w:val="00E83EB4"/>
    <w:rsid w:val="00E86575"/>
    <w:rsid w:val="00E9070F"/>
    <w:rsid w:val="00E91EF5"/>
    <w:rsid w:val="00E92E49"/>
    <w:rsid w:val="00E9764D"/>
    <w:rsid w:val="00EA4269"/>
    <w:rsid w:val="00EA76FA"/>
    <w:rsid w:val="00EB102E"/>
    <w:rsid w:val="00EB61A4"/>
    <w:rsid w:val="00EC5B3C"/>
    <w:rsid w:val="00EC7533"/>
    <w:rsid w:val="00ED3464"/>
    <w:rsid w:val="00ED37C0"/>
    <w:rsid w:val="00ED4CC3"/>
    <w:rsid w:val="00ED51F1"/>
    <w:rsid w:val="00ED6742"/>
    <w:rsid w:val="00ED74ED"/>
    <w:rsid w:val="00EE201C"/>
    <w:rsid w:val="00EE33C6"/>
    <w:rsid w:val="00EE39FB"/>
    <w:rsid w:val="00EE623F"/>
    <w:rsid w:val="00EF24D1"/>
    <w:rsid w:val="00EF2C08"/>
    <w:rsid w:val="00EF34AA"/>
    <w:rsid w:val="00EF6FD7"/>
    <w:rsid w:val="00F00564"/>
    <w:rsid w:val="00F104E6"/>
    <w:rsid w:val="00F11078"/>
    <w:rsid w:val="00F12B1B"/>
    <w:rsid w:val="00F14070"/>
    <w:rsid w:val="00F3117D"/>
    <w:rsid w:val="00F33DFB"/>
    <w:rsid w:val="00F4062B"/>
    <w:rsid w:val="00F42F0F"/>
    <w:rsid w:val="00F4351A"/>
    <w:rsid w:val="00F47CA2"/>
    <w:rsid w:val="00F50860"/>
    <w:rsid w:val="00F51914"/>
    <w:rsid w:val="00F53A37"/>
    <w:rsid w:val="00F540C9"/>
    <w:rsid w:val="00F7069F"/>
    <w:rsid w:val="00F80E68"/>
    <w:rsid w:val="00F81A77"/>
    <w:rsid w:val="00F87F15"/>
    <w:rsid w:val="00F928A1"/>
    <w:rsid w:val="00F96D29"/>
    <w:rsid w:val="00FA2015"/>
    <w:rsid w:val="00FA440B"/>
    <w:rsid w:val="00FA4CAE"/>
    <w:rsid w:val="00FA51C4"/>
    <w:rsid w:val="00FA6266"/>
    <w:rsid w:val="00FA6373"/>
    <w:rsid w:val="00FB3456"/>
    <w:rsid w:val="00FB382F"/>
    <w:rsid w:val="00FB490E"/>
    <w:rsid w:val="00FC1641"/>
    <w:rsid w:val="00FC26DD"/>
    <w:rsid w:val="00FC7946"/>
    <w:rsid w:val="00FD01E3"/>
    <w:rsid w:val="00FD06C3"/>
    <w:rsid w:val="00FD5F5C"/>
    <w:rsid w:val="00FD5FC3"/>
    <w:rsid w:val="00FE0681"/>
    <w:rsid w:val="00FE15E2"/>
    <w:rsid w:val="00FE3EB2"/>
    <w:rsid w:val="00FE756D"/>
    <w:rsid w:val="00FF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  <w:style w:type="character" w:customStyle="1" w:styleId="apple-converted-space">
    <w:name w:val="apple-converted-space"/>
    <w:basedOn w:val="DefaultParagraphFont"/>
    <w:rsid w:val="00915B24"/>
  </w:style>
  <w:style w:type="character" w:styleId="Emphasis">
    <w:name w:val="Emphasis"/>
    <w:basedOn w:val="DefaultParagraphFont"/>
    <w:uiPriority w:val="20"/>
    <w:qFormat/>
    <w:rsid w:val="00915B24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  <w:style w:type="character" w:customStyle="1" w:styleId="apple-converted-space">
    <w:name w:val="apple-converted-space"/>
    <w:basedOn w:val="DefaultParagraphFont"/>
    <w:rsid w:val="00915B24"/>
  </w:style>
  <w:style w:type="character" w:styleId="Emphasis">
    <w:name w:val="Emphasis"/>
    <w:basedOn w:val="DefaultParagraphFont"/>
    <w:uiPriority w:val="20"/>
    <w:qFormat/>
    <w:rsid w:val="00915B2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la.gov.au/nla.party-635340" TargetMode="External"/><Relationship Id="rId18" Type="http://schemas.openxmlformats.org/officeDocument/2006/relationships/hyperlink" Target="http://dc7-dev2.anu.edu.au/anu_template/page_login.php" TargetMode="External"/><Relationship Id="rId26" Type="http://schemas.openxmlformats.org/officeDocument/2006/relationships/oleObject" Target="embeddings/oleObject4.bin"/><Relationship Id="rId39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image" Target="media/image13.emf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hyperlink" Target="http://www.openarchives.org/pmh/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://trove.nla.gov.au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emf"/><Relationship Id="rId33" Type="http://schemas.openxmlformats.org/officeDocument/2006/relationships/oleObject" Target="embeddings/oleObject7.bin"/><Relationship Id="rId38" Type="http://schemas.openxmlformats.org/officeDocument/2006/relationships/image" Target="media/image15.png"/><Relationship Id="rId46" Type="http://schemas.openxmlformats.org/officeDocument/2006/relationships/oleObject" Target="embeddings/oleObject12.bin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5.jpeg"/><Relationship Id="rId29" Type="http://schemas.openxmlformats.org/officeDocument/2006/relationships/image" Target="media/image10.emf"/><Relationship Id="rId41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reativecommons.org/licenses/by-nc-sa/3.0/au/deed.en" TargetMode="External"/><Relationship Id="rId24" Type="http://schemas.openxmlformats.org/officeDocument/2006/relationships/oleObject" Target="embeddings/oleObject3.bin"/><Relationship Id="rId32" Type="http://schemas.openxmlformats.org/officeDocument/2006/relationships/image" Target="media/image12.emf"/><Relationship Id="rId37" Type="http://schemas.openxmlformats.org/officeDocument/2006/relationships/oleObject" Target="embeddings/oleObject9.bin"/><Relationship Id="rId40" Type="http://schemas.openxmlformats.org/officeDocument/2006/relationships/image" Target="media/image17.emf"/><Relationship Id="rId45" Type="http://schemas.openxmlformats.org/officeDocument/2006/relationships/image" Target="media/image20.emf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ands.org.au/training/trove/" TargetMode="Externa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36" Type="http://schemas.openxmlformats.org/officeDocument/2006/relationships/image" Target="media/image14.emf"/><Relationship Id="rId49" Type="http://schemas.openxmlformats.org/officeDocument/2006/relationships/hyperlink" Target="https://www.nla.gov.au/tim/app/?wicket:bookmarkablePage=:au.gov.nla.dataadmin.pages.LoginPag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1.png"/><Relationship Id="rId44" Type="http://schemas.openxmlformats.org/officeDocument/2006/relationships/oleObject" Target="embeddings/oleObject11.bin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://ands.org.au/guides/ardc-party-infrastructure-awareness.html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9.emf"/><Relationship Id="rId30" Type="http://schemas.openxmlformats.org/officeDocument/2006/relationships/oleObject" Target="embeddings/oleObject6.bin"/><Relationship Id="rId35" Type="http://schemas.openxmlformats.org/officeDocument/2006/relationships/oleObject" Target="embeddings/oleObject8.bin"/><Relationship Id="rId43" Type="http://schemas.openxmlformats.org/officeDocument/2006/relationships/image" Target="media/image19.emf"/><Relationship Id="rId48" Type="http://schemas.openxmlformats.org/officeDocument/2006/relationships/hyperlink" Target="http://ands.org.au/guides/cpguide/cpgparty.html" TargetMode="External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07E384-0145-4D73-A217-302701638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16</Pages>
  <Words>1690</Words>
  <Characters>9635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Australian National University</Company>
  <LinksUpToDate>false</LinksUpToDate>
  <CharactersWithSpaces>11303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Khanna</dc:creator>
  <cp:keywords/>
  <dc:description/>
  <cp:lastModifiedBy>Irwan Krisna</cp:lastModifiedBy>
  <cp:revision>22</cp:revision>
  <cp:lastPrinted>2013-04-11T01:05:00Z</cp:lastPrinted>
  <dcterms:created xsi:type="dcterms:W3CDTF">2013-05-08T01:15:00Z</dcterms:created>
  <dcterms:modified xsi:type="dcterms:W3CDTF">2013-05-13T00:29:00Z</dcterms:modified>
</cp:coreProperties>
</file>